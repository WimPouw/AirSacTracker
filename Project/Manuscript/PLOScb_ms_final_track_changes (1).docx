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85737FD" w14:textId="77777777" w:rsidR="00B028CC" w:rsidRDefault="00000000">
      <w:pPr>
        <w:pBdr>
          <w:top w:val="nil"/>
          <w:left w:val="nil"/>
          <w:bottom w:val="nil"/>
          <w:right w:val="nil"/>
          <w:between w:val="nil"/>
        </w:pBdr>
        <w:jc w:val="both"/>
        <w:rPr>
          <w:del w:id="0" w:author="Sophie Bur" w:date="2024-03-19T11:59:00Z"/>
          <w:b/>
          <w:smallCaps/>
          <w:sz w:val="24"/>
          <w:szCs w:val="24"/>
        </w:rPr>
      </w:pPr>
      <w:del w:id="1" w:author="Sophie Bur" w:date="2024-03-19T11:59:00Z">
        <w:r>
          <w:rPr>
            <w:b/>
            <w:smallCaps/>
            <w:color w:val="000000"/>
            <w:sz w:val="24"/>
            <w:szCs w:val="24"/>
          </w:rPr>
          <w:delText>Front Matter</w:delText>
        </w:r>
      </w:del>
    </w:p>
    <w:p w14:paraId="550BB65B" w14:textId="77777777" w:rsidR="00B028CC" w:rsidRDefault="00B028CC">
      <w:pPr>
        <w:pBdr>
          <w:top w:val="nil"/>
          <w:left w:val="nil"/>
          <w:bottom w:val="nil"/>
          <w:right w:val="nil"/>
          <w:between w:val="nil"/>
        </w:pBdr>
        <w:jc w:val="both"/>
        <w:rPr>
          <w:del w:id="2" w:author="Sophie Bur" w:date="2024-03-19T11:59:00Z"/>
          <w:b/>
          <w:smallCaps/>
          <w:sz w:val="24"/>
          <w:szCs w:val="24"/>
        </w:rPr>
      </w:pPr>
    </w:p>
    <w:p w14:paraId="53F35714" w14:textId="77777777" w:rsidR="0048593E" w:rsidRDefault="00000000">
      <w:pPr>
        <w:pBdr>
          <w:top w:val="nil"/>
          <w:left w:val="nil"/>
          <w:bottom w:val="nil"/>
          <w:right w:val="nil"/>
          <w:between w:val="nil"/>
        </w:pBdr>
        <w:spacing w:line="360" w:lineRule="auto"/>
        <w:rPr>
          <w:b/>
          <w:sz w:val="24"/>
          <w:rPrChange w:id="3" w:author="Sophie Bur" w:date="2024-03-19T11:59:00Z">
            <w:rPr>
              <w:b/>
              <w:color w:val="000000"/>
              <w:sz w:val="24"/>
            </w:rPr>
          </w:rPrChange>
        </w:rPr>
        <w:pPrChange w:id="4" w:author="Sophie Bur" w:date="2024-03-19T11:59:00Z">
          <w:pPr>
            <w:pBdr>
              <w:top w:val="nil"/>
              <w:left w:val="nil"/>
              <w:bottom w:val="nil"/>
              <w:right w:val="nil"/>
              <w:between w:val="nil"/>
            </w:pBdr>
            <w:jc w:val="both"/>
          </w:pPr>
        </w:pPrChange>
      </w:pPr>
      <w:r>
        <w:rPr>
          <w:b/>
          <w:color w:val="000000"/>
          <w:sz w:val="24"/>
          <w:szCs w:val="24"/>
        </w:rPr>
        <w:t xml:space="preserve">Title </w:t>
      </w:r>
    </w:p>
    <w:p w14:paraId="396089FC" w14:textId="734ADEA3" w:rsidR="0048593E" w:rsidRDefault="00000000">
      <w:pPr>
        <w:numPr>
          <w:ilvl w:val="0"/>
          <w:numId w:val="1"/>
        </w:numPr>
        <w:spacing w:before="240" w:after="240" w:line="276" w:lineRule="auto"/>
        <w:rPr>
          <w:sz w:val="24"/>
          <w:rPrChange w:id="5" w:author="Sophie Bur" w:date="2024-03-19T11:59:00Z">
            <w:rPr>
              <w:color w:val="000000"/>
              <w:sz w:val="24"/>
            </w:rPr>
          </w:rPrChange>
        </w:rPr>
        <w:pPrChange w:id="6" w:author="Sophie Bur" w:date="2024-03-19T11:59:00Z">
          <w:pPr>
            <w:keepNext/>
            <w:numPr>
              <w:numId w:val="2"/>
            </w:numPr>
            <w:pBdr>
              <w:top w:val="nil"/>
              <w:left w:val="nil"/>
              <w:bottom w:val="nil"/>
              <w:right w:val="nil"/>
              <w:between w:val="nil"/>
            </w:pBdr>
            <w:ind w:left="720" w:hanging="360"/>
            <w:jc w:val="both"/>
          </w:pPr>
        </w:pPrChange>
      </w:pPr>
      <w:del w:id="7" w:author="Sophie Bur" w:date="2024-03-19T11:59:00Z">
        <w:r>
          <w:rPr>
            <w:sz w:val="24"/>
            <w:szCs w:val="24"/>
          </w:rPr>
          <w:delText>A computer vision</w:delText>
        </w:r>
      </w:del>
      <w:ins w:id="8" w:author="Sophie Bur" w:date="2024-03-19T11:59:00Z">
        <w:r>
          <w:rPr>
            <w:rFonts w:ascii="Times" w:eastAsia="Times" w:hAnsi="Times" w:cs="Times"/>
            <w:sz w:val="24"/>
            <w:szCs w:val="24"/>
          </w:rPr>
          <w:t>A</w:t>
        </w:r>
      </w:ins>
      <w:r>
        <w:rPr>
          <w:rFonts w:ascii="Times" w:eastAsia="Times" w:hAnsi="Times"/>
          <w:sz w:val="24"/>
          <w:rPrChange w:id="9" w:author="Sophie Bur" w:date="2024-03-19T11:59:00Z">
            <w:rPr>
              <w:rFonts w:eastAsia="Times"/>
              <w:sz w:val="24"/>
            </w:rPr>
          </w:rPrChange>
        </w:rPr>
        <w:t xml:space="preserve"> toolkit for the dynamic study of </w:t>
      </w:r>
      <w:del w:id="10" w:author="Sophie Bur" w:date="2024-03-19T11:59:00Z">
        <w:r>
          <w:rPr>
            <w:sz w:val="24"/>
            <w:szCs w:val="24"/>
          </w:rPr>
          <w:delText xml:space="preserve">elastic kinematics - with a special application to the study of </w:delText>
        </w:r>
      </w:del>
      <w:r>
        <w:rPr>
          <w:rFonts w:ascii="Times" w:eastAsia="Times" w:hAnsi="Times"/>
          <w:sz w:val="24"/>
          <w:rPrChange w:id="11" w:author="Sophie Bur" w:date="2024-03-19T11:59:00Z">
            <w:rPr>
              <w:rFonts w:eastAsia="Times"/>
              <w:sz w:val="24"/>
            </w:rPr>
          </w:rPrChange>
        </w:rPr>
        <w:t xml:space="preserve">air sacs in </w:t>
      </w:r>
      <w:del w:id="12" w:author="Sophie Bur" w:date="2024-03-19T11:59:00Z">
        <w:r>
          <w:rPr>
            <w:sz w:val="24"/>
            <w:szCs w:val="24"/>
          </w:rPr>
          <w:delText>Siamang</w:delText>
        </w:r>
      </w:del>
      <w:ins w:id="13" w:author="Sophie Bur" w:date="2024-03-19T11:59:00Z">
        <w:r>
          <w:rPr>
            <w:rFonts w:ascii="Times" w:eastAsia="Times" w:hAnsi="Times" w:cs="Times"/>
            <w:sz w:val="24"/>
            <w:szCs w:val="24"/>
          </w:rPr>
          <w:t>siamang and other elastic circular structures</w:t>
        </w:r>
      </w:ins>
    </w:p>
    <w:p w14:paraId="479A5BB8" w14:textId="77777777" w:rsidR="0048593E" w:rsidRDefault="0048593E">
      <w:pPr>
        <w:keepNext/>
        <w:pBdr>
          <w:top w:val="nil"/>
          <w:left w:val="nil"/>
          <w:bottom w:val="nil"/>
          <w:right w:val="nil"/>
          <w:between w:val="nil"/>
        </w:pBdr>
        <w:spacing w:line="360" w:lineRule="auto"/>
        <w:rPr>
          <w:sz w:val="24"/>
          <w:szCs w:val="24"/>
        </w:rPr>
        <w:pPrChange w:id="14" w:author="Sophie Bur" w:date="2024-03-19T11:59:00Z">
          <w:pPr>
            <w:keepNext/>
            <w:pBdr>
              <w:top w:val="nil"/>
              <w:left w:val="nil"/>
              <w:bottom w:val="nil"/>
              <w:right w:val="nil"/>
              <w:between w:val="nil"/>
            </w:pBdr>
            <w:jc w:val="both"/>
          </w:pPr>
        </w:pPrChange>
      </w:pPr>
    </w:p>
    <w:p w14:paraId="07BD6D27" w14:textId="77777777" w:rsidR="0048593E" w:rsidRDefault="00000000">
      <w:pPr>
        <w:keepNext/>
        <w:numPr>
          <w:ilvl w:val="0"/>
          <w:numId w:val="1"/>
        </w:numPr>
        <w:pBdr>
          <w:top w:val="nil"/>
          <w:left w:val="nil"/>
          <w:bottom w:val="nil"/>
          <w:right w:val="nil"/>
          <w:between w:val="nil"/>
        </w:pBdr>
        <w:spacing w:line="360" w:lineRule="auto"/>
        <w:rPr>
          <w:color w:val="000000"/>
          <w:sz w:val="24"/>
          <w:szCs w:val="24"/>
        </w:rPr>
        <w:pPrChange w:id="15" w:author="Sophie Bur" w:date="2024-03-19T11:59:00Z">
          <w:pPr>
            <w:keepNext/>
            <w:numPr>
              <w:numId w:val="2"/>
            </w:numPr>
            <w:pBdr>
              <w:top w:val="nil"/>
              <w:left w:val="nil"/>
              <w:bottom w:val="nil"/>
              <w:right w:val="nil"/>
              <w:between w:val="nil"/>
            </w:pBdr>
            <w:ind w:left="720" w:hanging="360"/>
            <w:jc w:val="both"/>
          </w:pPr>
        </w:pPrChange>
      </w:pPr>
      <w:r>
        <w:rPr>
          <w:color w:val="000000"/>
          <w:sz w:val="24"/>
          <w:szCs w:val="24"/>
        </w:rPr>
        <w:t>Short title</w:t>
      </w:r>
      <w:r>
        <w:rPr>
          <w:sz w:val="24"/>
          <w:szCs w:val="24"/>
        </w:rPr>
        <w:t>:</w:t>
      </w:r>
      <w:r>
        <w:rPr>
          <w:color w:val="000000"/>
          <w:sz w:val="24"/>
          <w:szCs w:val="24"/>
        </w:rPr>
        <w:t xml:space="preserve"> </w:t>
      </w:r>
      <w:r>
        <w:rPr>
          <w:sz w:val="24"/>
          <w:szCs w:val="24"/>
        </w:rPr>
        <w:t xml:space="preserve">A toolkit for the dynamic study of elastic </w:t>
      </w:r>
      <w:ins w:id="16" w:author="Sophie Bur" w:date="2024-03-19T11:59:00Z">
        <w:r>
          <w:rPr>
            <w:sz w:val="24"/>
            <w:szCs w:val="24"/>
          </w:rPr>
          <w:t xml:space="preserve">circular </w:t>
        </w:r>
      </w:ins>
      <w:r>
        <w:rPr>
          <w:sz w:val="24"/>
          <w:szCs w:val="24"/>
        </w:rPr>
        <w:t>kinematics</w:t>
      </w:r>
    </w:p>
    <w:p w14:paraId="09111357" w14:textId="77777777" w:rsidR="0048593E" w:rsidRDefault="00000000">
      <w:pPr>
        <w:pBdr>
          <w:top w:val="nil"/>
          <w:left w:val="nil"/>
          <w:bottom w:val="nil"/>
          <w:right w:val="nil"/>
          <w:between w:val="nil"/>
        </w:pBdr>
        <w:spacing w:line="360" w:lineRule="auto"/>
        <w:rPr>
          <w:color w:val="000000"/>
          <w:sz w:val="24"/>
          <w:szCs w:val="24"/>
        </w:rPr>
        <w:pPrChange w:id="17" w:author="Sophie Bur" w:date="2024-03-19T11:59:00Z">
          <w:pPr>
            <w:pBdr>
              <w:top w:val="nil"/>
              <w:left w:val="nil"/>
              <w:bottom w:val="nil"/>
              <w:right w:val="nil"/>
              <w:between w:val="nil"/>
            </w:pBdr>
            <w:jc w:val="both"/>
          </w:pPr>
        </w:pPrChange>
      </w:pPr>
      <w:r>
        <w:rPr>
          <w:b/>
          <w:color w:val="000000"/>
          <w:sz w:val="24"/>
          <w:szCs w:val="24"/>
        </w:rPr>
        <w:t>Authors</w:t>
      </w:r>
    </w:p>
    <w:p w14:paraId="6F1F9D7C" w14:textId="77777777" w:rsidR="0048593E" w:rsidRDefault="00000000">
      <w:pPr>
        <w:pBdr>
          <w:top w:val="nil"/>
          <w:left w:val="nil"/>
          <w:bottom w:val="nil"/>
          <w:right w:val="nil"/>
          <w:between w:val="nil"/>
        </w:pBdr>
        <w:spacing w:line="360" w:lineRule="auto"/>
        <w:ind w:left="1440" w:hanging="720"/>
        <w:rPr>
          <w:color w:val="000000"/>
          <w:sz w:val="24"/>
          <w:szCs w:val="24"/>
        </w:rPr>
        <w:pPrChange w:id="18" w:author="Sophie Bur" w:date="2024-03-19T11:59:00Z">
          <w:pPr>
            <w:pBdr>
              <w:top w:val="nil"/>
              <w:left w:val="nil"/>
              <w:bottom w:val="nil"/>
              <w:right w:val="nil"/>
              <w:between w:val="nil"/>
            </w:pBdr>
            <w:ind w:left="1440" w:hanging="720"/>
            <w:jc w:val="both"/>
          </w:pPr>
        </w:pPrChange>
      </w:pPr>
      <w:r>
        <w:rPr>
          <w:sz w:val="24"/>
          <w:szCs w:val="24"/>
        </w:rPr>
        <w:t>Lara</w:t>
      </w:r>
      <w:r>
        <w:rPr>
          <w:color w:val="000000"/>
          <w:sz w:val="24"/>
          <w:szCs w:val="24"/>
        </w:rPr>
        <w:t xml:space="preserve"> </w:t>
      </w:r>
      <w:r>
        <w:rPr>
          <w:sz w:val="24"/>
          <w:szCs w:val="24"/>
        </w:rPr>
        <w:t>S</w:t>
      </w:r>
      <w:r>
        <w:rPr>
          <w:color w:val="000000"/>
          <w:sz w:val="24"/>
          <w:szCs w:val="24"/>
        </w:rPr>
        <w:t xml:space="preserve">. </w:t>
      </w:r>
      <w:r>
        <w:rPr>
          <w:sz w:val="24"/>
          <w:szCs w:val="24"/>
        </w:rPr>
        <w:t>Burchardt (l.s.burchardt@gmx.de)</w:t>
      </w:r>
      <w:r>
        <w:rPr>
          <w:color w:val="000000"/>
          <w:sz w:val="24"/>
          <w:szCs w:val="24"/>
          <w:vertAlign w:val="superscript"/>
        </w:rPr>
        <w:t>1,2</w:t>
      </w:r>
      <w:r>
        <w:rPr>
          <w:color w:val="000000"/>
          <w:sz w:val="24"/>
          <w:szCs w:val="24"/>
        </w:rPr>
        <w:t>*, Yan</w:t>
      </w:r>
      <w:r>
        <w:rPr>
          <w:sz w:val="24"/>
          <w:szCs w:val="24"/>
        </w:rPr>
        <w:t>a van de Sande (yana.vandesande@ru.nl)</w:t>
      </w:r>
      <w:r>
        <w:rPr>
          <w:sz w:val="24"/>
          <w:szCs w:val="24"/>
          <w:vertAlign w:val="superscript"/>
        </w:rPr>
        <w:t>1</w:t>
      </w:r>
      <w:r>
        <w:rPr>
          <w:sz w:val="24"/>
          <w:szCs w:val="24"/>
        </w:rPr>
        <w:t>, Mounia</w:t>
      </w:r>
      <w:r>
        <w:rPr>
          <w:color w:val="000000"/>
          <w:sz w:val="24"/>
          <w:szCs w:val="24"/>
          <w:highlight w:val="white"/>
        </w:rPr>
        <w:t xml:space="preserve"> </w:t>
      </w:r>
      <w:r>
        <w:rPr>
          <w:sz w:val="24"/>
          <w:szCs w:val="24"/>
          <w:highlight w:val="white"/>
        </w:rPr>
        <w:t>Kehy</w:t>
      </w:r>
      <w:r>
        <w:rPr>
          <w:sz w:val="24"/>
          <w:szCs w:val="24"/>
          <w:highlight w:val="white"/>
          <w:vertAlign w:val="superscript"/>
        </w:rPr>
        <w:t>3</w:t>
      </w:r>
      <w:r>
        <w:rPr>
          <w:color w:val="000000"/>
          <w:sz w:val="24"/>
          <w:szCs w:val="24"/>
          <w:highlight w:val="white"/>
        </w:rPr>
        <w:t xml:space="preserve">, </w:t>
      </w:r>
      <w:r>
        <w:rPr>
          <w:sz w:val="24"/>
          <w:szCs w:val="24"/>
          <w:highlight w:val="white"/>
        </w:rPr>
        <w:t>M</w:t>
      </w:r>
      <w:r>
        <w:rPr>
          <w:sz w:val="24"/>
          <w:szCs w:val="24"/>
        </w:rPr>
        <w:t>arco Gamba</w:t>
      </w:r>
      <w:r>
        <w:rPr>
          <w:color w:val="000000"/>
          <w:sz w:val="24"/>
          <w:szCs w:val="24"/>
          <w:vertAlign w:val="superscript"/>
        </w:rPr>
        <w:t>3</w:t>
      </w:r>
      <w:r>
        <w:rPr>
          <w:color w:val="000000"/>
          <w:sz w:val="24"/>
          <w:szCs w:val="24"/>
        </w:rPr>
        <w:t>, Andrea Ravignani</w:t>
      </w:r>
      <w:r>
        <w:rPr>
          <w:sz w:val="24"/>
          <w:szCs w:val="24"/>
          <w:vertAlign w:val="superscript"/>
        </w:rPr>
        <w:t>4,5,6</w:t>
      </w:r>
      <w:r>
        <w:rPr>
          <w:color w:val="000000"/>
          <w:sz w:val="24"/>
          <w:szCs w:val="24"/>
        </w:rPr>
        <w:t>, Wim Pouw (wim.pouw@</w:t>
      </w:r>
      <w:r>
        <w:rPr>
          <w:sz w:val="24"/>
          <w:szCs w:val="24"/>
        </w:rPr>
        <w:t>donders.ru.nl)</w:t>
      </w:r>
      <w:r>
        <w:rPr>
          <w:sz w:val="24"/>
          <w:szCs w:val="24"/>
          <w:vertAlign w:val="superscript"/>
        </w:rPr>
        <w:t>1</w:t>
      </w:r>
      <w:r>
        <w:rPr>
          <w:sz w:val="24"/>
          <w:szCs w:val="24"/>
        </w:rPr>
        <w:t>*</w:t>
      </w:r>
    </w:p>
    <w:p w14:paraId="2AE996AF" w14:textId="77777777" w:rsidR="0048593E" w:rsidRDefault="0048593E">
      <w:pPr>
        <w:pBdr>
          <w:top w:val="nil"/>
          <w:left w:val="nil"/>
          <w:bottom w:val="nil"/>
          <w:right w:val="nil"/>
          <w:between w:val="nil"/>
        </w:pBdr>
        <w:spacing w:line="360" w:lineRule="auto"/>
        <w:rPr>
          <w:sz w:val="24"/>
          <w:szCs w:val="24"/>
        </w:rPr>
        <w:pPrChange w:id="19" w:author="Sophie Bur" w:date="2024-03-19T11:59:00Z">
          <w:pPr>
            <w:pBdr>
              <w:top w:val="nil"/>
              <w:left w:val="nil"/>
              <w:bottom w:val="nil"/>
              <w:right w:val="nil"/>
              <w:between w:val="nil"/>
            </w:pBdr>
            <w:jc w:val="both"/>
          </w:pPr>
        </w:pPrChange>
      </w:pPr>
    </w:p>
    <w:p w14:paraId="5E467C22" w14:textId="77777777" w:rsidR="0048593E" w:rsidRDefault="00000000">
      <w:pPr>
        <w:pBdr>
          <w:top w:val="nil"/>
          <w:left w:val="nil"/>
          <w:bottom w:val="nil"/>
          <w:right w:val="nil"/>
          <w:between w:val="nil"/>
        </w:pBdr>
        <w:spacing w:line="360" w:lineRule="auto"/>
        <w:rPr>
          <w:sz w:val="24"/>
          <w:szCs w:val="24"/>
        </w:rPr>
        <w:pPrChange w:id="20" w:author="Sophie Bur" w:date="2024-03-19T11:59:00Z">
          <w:pPr>
            <w:pBdr>
              <w:top w:val="nil"/>
              <w:left w:val="nil"/>
              <w:bottom w:val="nil"/>
              <w:right w:val="nil"/>
              <w:between w:val="nil"/>
            </w:pBdr>
            <w:jc w:val="both"/>
          </w:pPr>
        </w:pPrChange>
      </w:pPr>
      <w:r>
        <w:rPr>
          <w:sz w:val="24"/>
          <w:szCs w:val="24"/>
        </w:rPr>
        <w:t>* Corresponding authors</w:t>
      </w:r>
    </w:p>
    <w:p w14:paraId="511505E8" w14:textId="77777777" w:rsidR="0048593E" w:rsidRDefault="0048593E">
      <w:pPr>
        <w:pBdr>
          <w:top w:val="nil"/>
          <w:left w:val="nil"/>
          <w:bottom w:val="nil"/>
          <w:right w:val="nil"/>
          <w:between w:val="nil"/>
        </w:pBdr>
        <w:spacing w:line="360" w:lineRule="auto"/>
        <w:rPr>
          <w:sz w:val="24"/>
          <w:szCs w:val="24"/>
        </w:rPr>
        <w:pPrChange w:id="21" w:author="Sophie Bur" w:date="2024-03-19T11:59:00Z">
          <w:pPr>
            <w:pBdr>
              <w:top w:val="nil"/>
              <w:left w:val="nil"/>
              <w:bottom w:val="nil"/>
              <w:right w:val="nil"/>
              <w:between w:val="nil"/>
            </w:pBdr>
            <w:jc w:val="both"/>
          </w:pPr>
        </w:pPrChange>
      </w:pPr>
    </w:p>
    <w:p w14:paraId="2E908227" w14:textId="77777777" w:rsidR="0048593E" w:rsidRDefault="00000000">
      <w:pPr>
        <w:pBdr>
          <w:top w:val="nil"/>
          <w:left w:val="nil"/>
          <w:bottom w:val="nil"/>
          <w:right w:val="nil"/>
          <w:between w:val="nil"/>
        </w:pBdr>
        <w:spacing w:line="360" w:lineRule="auto"/>
        <w:rPr>
          <w:color w:val="000000"/>
          <w:sz w:val="24"/>
          <w:szCs w:val="24"/>
        </w:rPr>
        <w:pPrChange w:id="22" w:author="Sophie Bur" w:date="2024-03-19T11:59:00Z">
          <w:pPr>
            <w:pBdr>
              <w:top w:val="nil"/>
              <w:left w:val="nil"/>
              <w:bottom w:val="nil"/>
              <w:right w:val="nil"/>
              <w:between w:val="nil"/>
            </w:pBdr>
            <w:jc w:val="both"/>
          </w:pPr>
        </w:pPrChange>
      </w:pPr>
      <w:r>
        <w:rPr>
          <w:b/>
          <w:color w:val="000000"/>
          <w:sz w:val="24"/>
          <w:szCs w:val="24"/>
        </w:rPr>
        <w:t>Affiliations</w:t>
      </w:r>
      <w:r>
        <w:rPr>
          <w:color w:val="000000"/>
          <w:sz w:val="24"/>
          <w:szCs w:val="24"/>
        </w:rPr>
        <w:t xml:space="preserve"> </w:t>
      </w:r>
    </w:p>
    <w:p w14:paraId="78DDE915" w14:textId="77777777" w:rsidR="0048593E" w:rsidRDefault="00000000">
      <w:pPr>
        <w:pBdr>
          <w:top w:val="nil"/>
          <w:left w:val="nil"/>
          <w:bottom w:val="nil"/>
          <w:right w:val="nil"/>
          <w:between w:val="nil"/>
        </w:pBdr>
        <w:spacing w:line="360" w:lineRule="auto"/>
        <w:ind w:left="1440" w:hanging="720"/>
        <w:rPr>
          <w:sz w:val="24"/>
          <w:szCs w:val="24"/>
        </w:rPr>
        <w:pPrChange w:id="23" w:author="Sophie Bur" w:date="2024-03-19T11:59:00Z">
          <w:pPr>
            <w:pBdr>
              <w:top w:val="nil"/>
              <w:left w:val="nil"/>
              <w:bottom w:val="nil"/>
              <w:right w:val="nil"/>
              <w:between w:val="nil"/>
            </w:pBdr>
            <w:ind w:left="1440" w:hanging="720"/>
            <w:jc w:val="both"/>
          </w:pPr>
        </w:pPrChange>
      </w:pPr>
      <w:r>
        <w:rPr>
          <w:sz w:val="24"/>
          <w:szCs w:val="24"/>
        </w:rPr>
        <w:t>1. Donders Institute for Brain, Cognition, and Behaviour, Radboud University Nijmegen, Netherlands</w:t>
      </w:r>
    </w:p>
    <w:p w14:paraId="7443BF70" w14:textId="77777777" w:rsidR="0048593E" w:rsidRPr="007F7601" w:rsidRDefault="00000000">
      <w:pPr>
        <w:pBdr>
          <w:top w:val="nil"/>
          <w:left w:val="nil"/>
          <w:bottom w:val="nil"/>
          <w:right w:val="nil"/>
          <w:between w:val="nil"/>
        </w:pBdr>
        <w:spacing w:line="360" w:lineRule="auto"/>
        <w:ind w:left="1440" w:hanging="720"/>
        <w:rPr>
          <w:sz w:val="24"/>
          <w:szCs w:val="24"/>
          <w:lang w:val="de-DE"/>
        </w:rPr>
        <w:pPrChange w:id="24" w:author="Sophie Bur" w:date="2024-03-19T11:59:00Z">
          <w:pPr>
            <w:pBdr>
              <w:top w:val="nil"/>
              <w:left w:val="nil"/>
              <w:bottom w:val="nil"/>
              <w:right w:val="nil"/>
              <w:between w:val="nil"/>
            </w:pBdr>
            <w:ind w:left="1440" w:hanging="720"/>
            <w:jc w:val="both"/>
          </w:pPr>
        </w:pPrChange>
      </w:pPr>
      <w:r w:rsidRPr="007F7601">
        <w:rPr>
          <w:sz w:val="24"/>
          <w:szCs w:val="24"/>
          <w:lang w:val="de-DE"/>
        </w:rPr>
        <w:t>2. Leibniz-Zentrum Allgemeine Sprachwissenschaft, Berlin, Germany</w:t>
      </w:r>
    </w:p>
    <w:p w14:paraId="661432C8" w14:textId="1A4C101F" w:rsidR="0048593E" w:rsidRDefault="00000000">
      <w:pPr>
        <w:pBdr>
          <w:top w:val="nil"/>
          <w:left w:val="nil"/>
          <w:bottom w:val="nil"/>
          <w:right w:val="nil"/>
          <w:between w:val="nil"/>
        </w:pBdr>
        <w:spacing w:line="360" w:lineRule="auto"/>
        <w:ind w:left="1440" w:hanging="720"/>
        <w:rPr>
          <w:sz w:val="24"/>
          <w:szCs w:val="24"/>
        </w:rPr>
        <w:pPrChange w:id="25" w:author="Sophie Bur" w:date="2024-03-19T11:59:00Z">
          <w:pPr>
            <w:pBdr>
              <w:top w:val="nil"/>
              <w:left w:val="nil"/>
              <w:bottom w:val="nil"/>
              <w:right w:val="nil"/>
              <w:between w:val="nil"/>
            </w:pBdr>
            <w:ind w:left="1440" w:hanging="720"/>
            <w:jc w:val="both"/>
          </w:pPr>
        </w:pPrChange>
      </w:pPr>
      <w:r>
        <w:rPr>
          <w:sz w:val="24"/>
          <w:szCs w:val="24"/>
        </w:rPr>
        <w:t xml:space="preserve">3. </w:t>
      </w:r>
      <w:del w:id="26" w:author="Sophie Bur" w:date="2024-03-19T11:59:00Z">
        <w:r>
          <w:rPr>
            <w:sz w:val="24"/>
            <w:szCs w:val="24"/>
          </w:rPr>
          <w:delText>Dipartimento di Scienze della Vita e Biologia dei Sistemi, Università di Torino, Torino</w:delText>
        </w:r>
      </w:del>
      <w:ins w:id="27" w:author="Sophie Bur" w:date="2024-03-19T11:59:00Z">
        <w:r>
          <w:rPr>
            <w:sz w:val="24"/>
            <w:szCs w:val="24"/>
          </w:rPr>
          <w:t>Department of Life Sciences and Systems Biology, University of Torino, via Accademia Albertina 13, 10123, Turin</w:t>
        </w:r>
      </w:ins>
      <w:r>
        <w:rPr>
          <w:sz w:val="24"/>
          <w:szCs w:val="24"/>
        </w:rPr>
        <w:t>, Italy</w:t>
      </w:r>
    </w:p>
    <w:p w14:paraId="2FED0FAE" w14:textId="77777777" w:rsidR="0048593E" w:rsidRDefault="00000000">
      <w:pPr>
        <w:spacing w:line="360" w:lineRule="auto"/>
        <w:ind w:left="1440" w:hanging="720"/>
        <w:rPr>
          <w:sz w:val="24"/>
          <w:szCs w:val="24"/>
        </w:rPr>
        <w:pPrChange w:id="28" w:author="Sophie Bur" w:date="2024-03-19T11:59:00Z">
          <w:pPr>
            <w:ind w:left="1440" w:hanging="720"/>
            <w:jc w:val="both"/>
          </w:pPr>
        </w:pPrChange>
      </w:pPr>
      <w:r>
        <w:rPr>
          <w:sz w:val="24"/>
          <w:szCs w:val="24"/>
        </w:rPr>
        <w:t>4. Comparative Bioacoustics Group, Max Planck Institute for Psycholinguistics, Nijmegen, Netherlands</w:t>
      </w:r>
    </w:p>
    <w:p w14:paraId="347F44B4" w14:textId="77777777" w:rsidR="0048593E" w:rsidRDefault="00000000">
      <w:pPr>
        <w:pBdr>
          <w:top w:val="nil"/>
          <w:left w:val="nil"/>
          <w:bottom w:val="nil"/>
          <w:right w:val="nil"/>
          <w:between w:val="nil"/>
        </w:pBdr>
        <w:spacing w:line="360" w:lineRule="auto"/>
        <w:ind w:left="1440" w:hanging="720"/>
        <w:rPr>
          <w:sz w:val="24"/>
          <w:szCs w:val="24"/>
        </w:rPr>
        <w:pPrChange w:id="29" w:author="Sophie Bur" w:date="2024-03-19T11:59:00Z">
          <w:pPr>
            <w:pBdr>
              <w:top w:val="nil"/>
              <w:left w:val="nil"/>
              <w:bottom w:val="nil"/>
              <w:right w:val="nil"/>
              <w:between w:val="nil"/>
            </w:pBdr>
            <w:ind w:left="1440" w:hanging="720"/>
            <w:jc w:val="both"/>
          </w:pPr>
        </w:pPrChange>
      </w:pPr>
      <w:r>
        <w:rPr>
          <w:sz w:val="24"/>
          <w:szCs w:val="24"/>
        </w:rPr>
        <w:t>5. Center for Music in the Brain, Department of Clinical Medicine, Aarhus University &amp; The Royal Academy of Music, Aarhus, Denmark</w:t>
      </w:r>
    </w:p>
    <w:p w14:paraId="117B739A" w14:textId="77777777" w:rsidR="0048593E" w:rsidRDefault="00000000">
      <w:pPr>
        <w:spacing w:line="360" w:lineRule="auto"/>
        <w:ind w:firstLine="720"/>
        <w:rPr>
          <w:sz w:val="24"/>
          <w:szCs w:val="24"/>
        </w:rPr>
        <w:pPrChange w:id="30" w:author="Sophie Bur" w:date="2024-03-19T11:59:00Z">
          <w:pPr>
            <w:spacing w:line="276" w:lineRule="auto"/>
            <w:ind w:firstLine="720"/>
            <w:jc w:val="both"/>
          </w:pPr>
        </w:pPrChange>
      </w:pPr>
      <w:r>
        <w:rPr>
          <w:rFonts w:ascii="Times" w:eastAsia="Times" w:hAnsi="Times" w:cs="Times"/>
          <w:sz w:val="24"/>
          <w:szCs w:val="24"/>
        </w:rPr>
        <w:t>6.</w:t>
      </w:r>
      <w:r>
        <w:rPr>
          <w:rFonts w:ascii="Times" w:eastAsia="Times" w:hAnsi="Times" w:cs="Times"/>
          <w:sz w:val="24"/>
          <w:szCs w:val="24"/>
          <w:vertAlign w:val="superscript"/>
        </w:rPr>
        <w:t xml:space="preserve"> </w:t>
      </w:r>
      <w:r>
        <w:rPr>
          <w:rFonts w:ascii="Times" w:eastAsia="Times" w:hAnsi="Times" w:cs="Times"/>
          <w:sz w:val="24"/>
          <w:szCs w:val="24"/>
        </w:rPr>
        <w:t xml:space="preserve"> Department of Human Neurosciences, Sapienza University of Rome, Rome, Italy</w:t>
      </w:r>
    </w:p>
    <w:p w14:paraId="7313474E" w14:textId="77777777" w:rsidR="00B028CC" w:rsidRDefault="00B028CC">
      <w:pPr>
        <w:pBdr>
          <w:top w:val="nil"/>
          <w:left w:val="nil"/>
          <w:bottom w:val="nil"/>
          <w:right w:val="nil"/>
          <w:between w:val="nil"/>
        </w:pBdr>
        <w:ind w:left="720"/>
        <w:jc w:val="both"/>
        <w:rPr>
          <w:del w:id="31" w:author="Sophie Bur" w:date="2024-03-19T11:59:00Z"/>
          <w:sz w:val="24"/>
          <w:szCs w:val="24"/>
        </w:rPr>
      </w:pPr>
    </w:p>
    <w:p w14:paraId="480E95FD" w14:textId="45A37791" w:rsidR="0048593E" w:rsidRDefault="00000000">
      <w:pPr>
        <w:pBdr>
          <w:top w:val="nil"/>
          <w:left w:val="nil"/>
          <w:bottom w:val="nil"/>
          <w:right w:val="nil"/>
          <w:between w:val="nil"/>
        </w:pBdr>
        <w:spacing w:line="360" w:lineRule="auto"/>
        <w:rPr>
          <w:ins w:id="32" w:author="Sophie Bur" w:date="2024-03-19T11:59:00Z"/>
          <w:sz w:val="24"/>
          <w:szCs w:val="24"/>
        </w:rPr>
      </w:pPr>
      <w:del w:id="33" w:author="Sophie Bur" w:date="2024-03-19T11:59:00Z">
        <w:r>
          <w:rPr>
            <w:b/>
            <w:sz w:val="24"/>
            <w:szCs w:val="24"/>
          </w:rPr>
          <w:delText xml:space="preserve">Note to reviewers: </w:delText>
        </w:r>
      </w:del>
      <w:ins w:id="34" w:author="Sophie Bur" w:date="2024-03-19T11:59:00Z">
        <w:r>
          <w:br w:type="page"/>
        </w:r>
      </w:ins>
    </w:p>
    <w:p w14:paraId="2B2ED5CF" w14:textId="77777777" w:rsidR="0048593E" w:rsidRDefault="0048593E">
      <w:pPr>
        <w:spacing w:line="360" w:lineRule="auto"/>
        <w:rPr>
          <w:moveFrom w:id="35" w:author="Sophie Bur" w:date="2024-03-19T11:59:00Z"/>
          <w:sz w:val="24"/>
          <w:rPrChange w:id="36" w:author="Sophie Bur" w:date="2024-03-19T11:59:00Z">
            <w:rPr>
              <w:moveFrom w:id="37" w:author="Sophie Bur" w:date="2024-03-19T11:59:00Z"/>
              <w:b/>
              <w:sz w:val="24"/>
            </w:rPr>
          </w:rPrChange>
        </w:rPr>
        <w:pPrChange w:id="38" w:author="Sophie Bur" w:date="2024-03-19T11:59:00Z">
          <w:pPr>
            <w:pBdr>
              <w:top w:val="nil"/>
              <w:left w:val="nil"/>
              <w:bottom w:val="nil"/>
              <w:right w:val="nil"/>
              <w:between w:val="nil"/>
            </w:pBdr>
            <w:jc w:val="both"/>
          </w:pPr>
        </w:pPrChange>
      </w:pPr>
      <w:moveFromRangeStart w:id="39" w:author="Sophie Bur" w:date="2024-03-19T11:59:00Z" w:name="move161741987"/>
    </w:p>
    <w:p w14:paraId="6360AE54" w14:textId="77777777" w:rsidR="00B028CC" w:rsidRDefault="00000000">
      <w:pPr>
        <w:pBdr>
          <w:top w:val="nil"/>
          <w:left w:val="nil"/>
          <w:bottom w:val="nil"/>
          <w:right w:val="nil"/>
          <w:between w:val="nil"/>
        </w:pBdr>
        <w:jc w:val="both"/>
        <w:rPr>
          <w:del w:id="40" w:author="Sophie Bur" w:date="2024-03-19T11:59:00Z"/>
          <w:sz w:val="24"/>
          <w:szCs w:val="24"/>
        </w:rPr>
      </w:pPr>
      <w:moveFrom w:id="41" w:author="Sophie Bur" w:date="2024-03-19T11:59:00Z">
        <w:r>
          <w:rPr>
            <w:sz w:val="24"/>
            <w:szCs w:val="24"/>
          </w:rPr>
          <w:t xml:space="preserve">Article type: </w:t>
        </w:r>
      </w:moveFrom>
      <w:moveFromRangeEnd w:id="39"/>
      <w:del w:id="42" w:author="Sophie Bur" w:date="2024-03-19T11:59:00Z">
        <w:r>
          <w:rPr>
            <w:sz w:val="24"/>
            <w:szCs w:val="24"/>
          </w:rPr>
          <w:delText>Research Resources</w:delText>
        </w:r>
      </w:del>
    </w:p>
    <w:p w14:paraId="0F0CBA37" w14:textId="77777777" w:rsidR="00B028CC" w:rsidRDefault="00000000">
      <w:pPr>
        <w:pBdr>
          <w:top w:val="nil"/>
          <w:left w:val="nil"/>
          <w:bottom w:val="nil"/>
          <w:right w:val="nil"/>
          <w:between w:val="nil"/>
        </w:pBdr>
        <w:jc w:val="both"/>
        <w:rPr>
          <w:del w:id="43" w:author="Sophie Bur" w:date="2024-03-19T11:59:00Z"/>
          <w:i/>
          <w:sz w:val="24"/>
          <w:szCs w:val="24"/>
        </w:rPr>
      </w:pPr>
      <w:del w:id="44" w:author="Sophie Bur" w:date="2024-03-19T11:59:00Z">
        <w:r>
          <w:rPr>
            <w:i/>
            <w:sz w:val="24"/>
            <w:szCs w:val="24"/>
          </w:rPr>
          <w:delText>These articles present a validated technique, tool, or informational database without substantial analysis that results in a new research insight. Research Resources describing new methods or techniques should include appropriately controlled validation experiments.</w:delText>
        </w:r>
      </w:del>
    </w:p>
    <w:p w14:paraId="76508075" w14:textId="77777777" w:rsidR="00B028CC" w:rsidRDefault="00B028CC">
      <w:pPr>
        <w:pBdr>
          <w:top w:val="nil"/>
          <w:left w:val="nil"/>
          <w:bottom w:val="nil"/>
          <w:right w:val="nil"/>
          <w:between w:val="nil"/>
        </w:pBdr>
        <w:jc w:val="both"/>
        <w:rPr>
          <w:del w:id="45" w:author="Sophie Bur" w:date="2024-03-19T11:59:00Z"/>
          <w:sz w:val="24"/>
          <w:szCs w:val="24"/>
        </w:rPr>
      </w:pPr>
    </w:p>
    <w:p w14:paraId="729CE9D7" w14:textId="095CF65A" w:rsidR="0048593E" w:rsidRDefault="00000000">
      <w:pPr>
        <w:pBdr>
          <w:top w:val="nil"/>
          <w:left w:val="nil"/>
          <w:bottom w:val="nil"/>
          <w:right w:val="nil"/>
          <w:between w:val="nil"/>
        </w:pBdr>
        <w:spacing w:line="360" w:lineRule="auto"/>
        <w:rPr>
          <w:b/>
          <w:sz w:val="24"/>
          <w:szCs w:val="24"/>
        </w:rPr>
        <w:pPrChange w:id="46" w:author="Sophie Bur" w:date="2024-03-19T11:59:00Z">
          <w:pPr>
            <w:pBdr>
              <w:top w:val="nil"/>
              <w:left w:val="nil"/>
              <w:bottom w:val="nil"/>
              <w:right w:val="nil"/>
              <w:between w:val="nil"/>
            </w:pBdr>
            <w:jc w:val="both"/>
          </w:pPr>
        </w:pPrChange>
      </w:pPr>
      <w:r>
        <w:rPr>
          <w:b/>
          <w:color w:val="000000"/>
          <w:sz w:val="24"/>
          <w:szCs w:val="24"/>
        </w:rPr>
        <w:t xml:space="preserve">Abstract </w:t>
      </w:r>
    </w:p>
    <w:p w14:paraId="08C3E2A2" w14:textId="3BE73492" w:rsidR="0048593E" w:rsidRDefault="00000000">
      <w:pPr>
        <w:pBdr>
          <w:top w:val="nil"/>
          <w:left w:val="nil"/>
          <w:bottom w:val="nil"/>
          <w:right w:val="nil"/>
          <w:between w:val="nil"/>
        </w:pBdr>
        <w:spacing w:line="360" w:lineRule="auto"/>
        <w:rPr>
          <w:sz w:val="24"/>
          <w:szCs w:val="24"/>
        </w:rPr>
        <w:pPrChange w:id="47" w:author="Sophie Bur" w:date="2024-03-19T11:59:00Z">
          <w:pPr>
            <w:pBdr>
              <w:top w:val="nil"/>
              <w:left w:val="nil"/>
              <w:bottom w:val="nil"/>
              <w:right w:val="nil"/>
              <w:between w:val="nil"/>
            </w:pBdr>
            <w:jc w:val="both"/>
          </w:pPr>
        </w:pPrChange>
      </w:pPr>
      <w:r>
        <w:rPr>
          <w:sz w:val="24"/>
          <w:szCs w:val="24"/>
          <w:highlight w:val="white"/>
        </w:rPr>
        <w:t xml:space="preserve">Biological structures are defined by </w:t>
      </w:r>
      <w:ins w:id="48" w:author="Sophie Bur" w:date="2024-03-19T11:59:00Z">
        <w:r>
          <w:rPr>
            <w:sz w:val="24"/>
            <w:szCs w:val="24"/>
            <w:highlight w:val="white"/>
          </w:rPr>
          <w:t xml:space="preserve">rigid </w:t>
        </w:r>
      </w:ins>
      <w:r>
        <w:rPr>
          <w:sz w:val="24"/>
          <w:szCs w:val="24"/>
          <w:highlight w:val="white"/>
        </w:rPr>
        <w:t>elements</w:t>
      </w:r>
      <w:del w:id="49" w:author="Sophie Bur" w:date="2024-03-19T11:59:00Z">
        <w:r>
          <w:rPr>
            <w:sz w:val="24"/>
            <w:szCs w:val="24"/>
            <w:highlight w:val="white"/>
          </w:rPr>
          <w:delText xml:space="preserve"> like</w:delText>
        </w:r>
      </w:del>
      <w:ins w:id="50" w:author="Sophie Bur" w:date="2024-03-19T11:59:00Z">
        <w:r>
          <w:rPr>
            <w:sz w:val="24"/>
            <w:szCs w:val="24"/>
            <w:highlight w:val="white"/>
          </w:rPr>
          <w:t>, such as</w:t>
        </w:r>
      </w:ins>
      <w:r>
        <w:rPr>
          <w:sz w:val="24"/>
          <w:szCs w:val="24"/>
          <w:highlight w:val="white"/>
        </w:rPr>
        <w:t xml:space="preserve"> bones and </w:t>
      </w:r>
      <w:del w:id="51" w:author="Sophie Bur" w:date="2024-03-19T11:59:00Z">
        <w:r>
          <w:rPr>
            <w:sz w:val="24"/>
            <w:szCs w:val="24"/>
            <w:highlight w:val="white"/>
          </w:rPr>
          <w:delText xml:space="preserve">cartilage, and </w:delText>
        </w:r>
      </w:del>
      <w:r>
        <w:rPr>
          <w:sz w:val="24"/>
          <w:szCs w:val="24"/>
          <w:highlight w:val="white"/>
        </w:rPr>
        <w:t>elastic elements</w:t>
      </w:r>
      <w:ins w:id="52" w:author="Sophie Bur" w:date="2024-03-19T11:59:00Z">
        <w:r>
          <w:rPr>
            <w:sz w:val="24"/>
            <w:szCs w:val="24"/>
            <w:highlight w:val="white"/>
          </w:rPr>
          <w:t>,</w:t>
        </w:r>
      </w:ins>
      <w:r>
        <w:rPr>
          <w:sz w:val="24"/>
          <w:szCs w:val="24"/>
          <w:highlight w:val="white"/>
        </w:rPr>
        <w:t xml:space="preserve"> like muscles and membranes. </w:t>
      </w:r>
      <w:r>
        <w:rPr>
          <w:sz w:val="24"/>
          <w:szCs w:val="24"/>
        </w:rPr>
        <w:t>Computer vision advances have enabled automatic t</w:t>
      </w:r>
      <w:r>
        <w:rPr>
          <w:sz w:val="24"/>
          <w:szCs w:val="24"/>
          <w:highlight w:val="white"/>
        </w:rPr>
        <w:t xml:space="preserve">racking of moving animal skeletal poses. Such developments </w:t>
      </w:r>
      <w:del w:id="53" w:author="Sophie Bur" w:date="2024-03-19T11:59:00Z">
        <w:r>
          <w:rPr>
            <w:sz w:val="24"/>
            <w:szCs w:val="24"/>
            <w:highlight w:val="white"/>
          </w:rPr>
          <w:delText>put us on the verge of gaining</w:delText>
        </w:r>
      </w:del>
      <w:ins w:id="54" w:author="Sophie Bur" w:date="2024-03-19T11:59:00Z">
        <w:r>
          <w:rPr>
            <w:sz w:val="24"/>
            <w:szCs w:val="24"/>
            <w:highlight w:val="white"/>
          </w:rPr>
          <w:t>provide</w:t>
        </w:r>
      </w:ins>
      <w:r>
        <w:rPr>
          <w:sz w:val="24"/>
          <w:szCs w:val="24"/>
          <w:highlight w:val="white"/>
        </w:rPr>
        <w:t xml:space="preserve"> insights </w:t>
      </w:r>
      <w:del w:id="55" w:author="Sophie Bur" w:date="2024-03-19T11:59:00Z">
        <w:r>
          <w:rPr>
            <w:sz w:val="24"/>
            <w:szCs w:val="24"/>
            <w:highlight w:val="white"/>
          </w:rPr>
          <w:delText>in</w:delText>
        </w:r>
      </w:del>
      <w:ins w:id="56" w:author="Sophie Bur" w:date="2024-03-19T11:59:00Z">
        <w:r>
          <w:rPr>
            <w:sz w:val="24"/>
            <w:szCs w:val="24"/>
            <w:highlight w:val="white"/>
          </w:rPr>
          <w:t>into</w:t>
        </w:r>
      </w:ins>
      <w:r>
        <w:rPr>
          <w:sz w:val="24"/>
          <w:szCs w:val="24"/>
          <w:highlight w:val="white"/>
        </w:rPr>
        <w:t xml:space="preserve"> complex </w:t>
      </w:r>
      <w:ins w:id="57" w:author="Sophie Bur" w:date="2024-03-19T11:59:00Z">
        <w:r>
          <w:rPr>
            <w:sz w:val="24"/>
            <w:szCs w:val="24"/>
            <w:highlight w:val="white"/>
          </w:rPr>
          <w:t xml:space="preserve">time-varying </w:t>
        </w:r>
      </w:ins>
      <w:r>
        <w:rPr>
          <w:sz w:val="24"/>
          <w:szCs w:val="24"/>
          <w:highlight w:val="white"/>
        </w:rPr>
        <w:t xml:space="preserve">dynamics </w:t>
      </w:r>
      <w:del w:id="58" w:author="Sophie Bur" w:date="2024-03-19T11:59:00Z">
        <w:r>
          <w:rPr>
            <w:sz w:val="24"/>
            <w:szCs w:val="24"/>
            <w:highlight w:val="white"/>
          </w:rPr>
          <w:delText>otherwise studied in more static terms (e.g., images).  However</w:delText>
        </w:r>
      </w:del>
      <w:ins w:id="59" w:author="Sophie Bur" w:date="2024-03-19T11:59:00Z">
        <w:r>
          <w:rPr>
            <w:sz w:val="24"/>
            <w:szCs w:val="24"/>
            <w:highlight w:val="white"/>
          </w:rPr>
          <w:t>of biological motion. Conversely</w:t>
        </w:r>
      </w:ins>
      <w:r>
        <w:rPr>
          <w:sz w:val="24"/>
          <w:szCs w:val="24"/>
          <w:highlight w:val="white"/>
        </w:rPr>
        <w:t xml:space="preserve">, the elastic soft-tissues of organisms, like the nose of </w:t>
      </w:r>
      <w:del w:id="60" w:author="Sophie Bur" w:date="2024-03-19T11:59:00Z">
        <w:r>
          <w:rPr>
            <w:sz w:val="24"/>
            <w:szCs w:val="24"/>
            <w:highlight w:val="white"/>
          </w:rPr>
          <w:delText>Elephant</w:delText>
        </w:r>
      </w:del>
      <w:ins w:id="61" w:author="Sophie Bur" w:date="2024-03-19T11:59:00Z">
        <w:r>
          <w:rPr>
            <w:sz w:val="24"/>
            <w:szCs w:val="24"/>
            <w:highlight w:val="white"/>
          </w:rPr>
          <w:t>elephant</w:t>
        </w:r>
      </w:ins>
      <w:r>
        <w:rPr>
          <w:sz w:val="24"/>
          <w:szCs w:val="24"/>
          <w:highlight w:val="white"/>
        </w:rPr>
        <w:t xml:space="preserve"> seals, or the buccal sac of frogs, </w:t>
      </w:r>
      <w:del w:id="62" w:author="Sophie Bur" w:date="2024-03-19T11:59:00Z">
        <w:r>
          <w:rPr>
            <w:sz w:val="24"/>
            <w:szCs w:val="24"/>
            <w:highlight w:val="white"/>
          </w:rPr>
          <w:delText>have been</w:delText>
        </w:r>
      </w:del>
      <w:ins w:id="63" w:author="Sophie Bur" w:date="2024-03-19T11:59:00Z">
        <w:r>
          <w:rPr>
            <w:sz w:val="24"/>
            <w:szCs w:val="24"/>
            <w:highlight w:val="white"/>
          </w:rPr>
          <w:t>are</w:t>
        </w:r>
      </w:ins>
      <w:r>
        <w:rPr>
          <w:sz w:val="24"/>
          <w:szCs w:val="24"/>
          <w:highlight w:val="white"/>
        </w:rPr>
        <w:t xml:space="preserve"> poorly studied and no computer vision methods have been proposed. This leaves major gaps in different areas </w:t>
      </w:r>
      <w:del w:id="64" w:author="Sophie Bur" w:date="2024-03-19T11:59:00Z">
        <w:r>
          <w:rPr>
            <w:sz w:val="24"/>
            <w:szCs w:val="24"/>
            <w:highlight w:val="white"/>
          </w:rPr>
          <w:delText>in</w:delText>
        </w:r>
      </w:del>
      <w:ins w:id="65" w:author="Sophie Bur" w:date="2024-03-19T11:59:00Z">
        <w:r>
          <w:rPr>
            <w:sz w:val="24"/>
            <w:szCs w:val="24"/>
            <w:highlight w:val="white"/>
          </w:rPr>
          <w:t>of</w:t>
        </w:r>
      </w:ins>
      <w:r>
        <w:rPr>
          <w:sz w:val="24"/>
          <w:szCs w:val="24"/>
          <w:highlight w:val="white"/>
        </w:rPr>
        <w:t xml:space="preserve"> biology. In</w:t>
      </w:r>
      <w:del w:id="66" w:author="Sophie Bur" w:date="2024-03-19T11:59:00Z">
        <w:r>
          <w:rPr>
            <w:sz w:val="24"/>
            <w:szCs w:val="24"/>
            <w:highlight w:val="white"/>
          </w:rPr>
          <w:delText xml:space="preserve"> the area of</w:delText>
        </w:r>
      </w:del>
      <w:r>
        <w:rPr>
          <w:sz w:val="24"/>
          <w:szCs w:val="24"/>
          <w:highlight w:val="white"/>
        </w:rPr>
        <w:t xml:space="preserve"> primatology, most critically, the function of air sacs is widely debated</w:t>
      </w:r>
      <w:del w:id="67" w:author="Sophie Bur" w:date="2024-03-19T11:59:00Z">
        <w:r>
          <w:rPr>
            <w:sz w:val="24"/>
            <w:szCs w:val="24"/>
            <w:highlight w:val="white"/>
          </w:rPr>
          <w:delText xml:space="preserve"> and</w:delText>
        </w:r>
      </w:del>
      <w:ins w:id="68" w:author="Sophie Bur" w:date="2024-03-19T11:59:00Z">
        <w:r>
          <w:rPr>
            <w:sz w:val="24"/>
            <w:szCs w:val="24"/>
            <w:highlight w:val="white"/>
          </w:rPr>
          <w:t>;</w:t>
        </w:r>
      </w:ins>
      <w:r>
        <w:rPr>
          <w:sz w:val="24"/>
          <w:szCs w:val="24"/>
          <w:highlight w:val="white"/>
        </w:rPr>
        <w:t xml:space="preserve"> many </w:t>
      </w:r>
      <w:ins w:id="69" w:author="Sophie Bur" w:date="2024-03-19T11:59:00Z">
        <w:r>
          <w:rPr>
            <w:sz w:val="24"/>
            <w:szCs w:val="24"/>
            <w:highlight w:val="white"/>
          </w:rPr>
          <w:t xml:space="preserve">open </w:t>
        </w:r>
      </w:ins>
      <w:r>
        <w:rPr>
          <w:sz w:val="24"/>
          <w:szCs w:val="24"/>
          <w:highlight w:val="white"/>
        </w:rPr>
        <w:t xml:space="preserve">questions </w:t>
      </w:r>
      <w:del w:id="70" w:author="Sophie Bur" w:date="2024-03-19T11:59:00Z">
        <w:r>
          <w:rPr>
            <w:sz w:val="24"/>
            <w:szCs w:val="24"/>
            <w:highlight w:val="white"/>
          </w:rPr>
          <w:delText xml:space="preserve">exist about their </w:delText>
        </w:r>
      </w:del>
      <w:ins w:id="71" w:author="Sophie Bur" w:date="2024-03-19T11:59:00Z">
        <w:r>
          <w:rPr>
            <w:sz w:val="24"/>
            <w:szCs w:val="24"/>
            <w:highlight w:val="white"/>
          </w:rPr>
          <w:t xml:space="preserve">on the </w:t>
        </w:r>
      </w:ins>
      <w:r>
        <w:rPr>
          <w:sz w:val="24"/>
          <w:szCs w:val="24"/>
          <w:highlight w:val="white"/>
        </w:rPr>
        <w:t xml:space="preserve">role </w:t>
      </w:r>
      <w:del w:id="72" w:author="Sophie Bur" w:date="2024-03-19T11:59:00Z">
        <w:r>
          <w:rPr>
            <w:sz w:val="24"/>
            <w:szCs w:val="24"/>
            <w:highlight w:val="white"/>
          </w:rPr>
          <w:delText>in</w:delText>
        </w:r>
      </w:del>
      <w:ins w:id="73" w:author="Sophie Bur" w:date="2024-03-19T11:59:00Z">
        <w:r>
          <w:rPr>
            <w:sz w:val="24"/>
            <w:szCs w:val="24"/>
            <w:highlight w:val="white"/>
          </w:rPr>
          <w:t>of air sacs in the evolution of animal</w:t>
        </w:r>
      </w:ins>
      <w:r>
        <w:rPr>
          <w:sz w:val="24"/>
          <w:szCs w:val="24"/>
          <w:highlight w:val="white"/>
        </w:rPr>
        <w:t xml:space="preserve"> communication</w:t>
      </w:r>
      <w:del w:id="74" w:author="Sophie Bur" w:date="2024-03-19T11:59:00Z">
        <w:r>
          <w:rPr>
            <w:sz w:val="24"/>
            <w:szCs w:val="24"/>
            <w:highlight w:val="white"/>
          </w:rPr>
          <w:delText xml:space="preserve"> and</w:delText>
        </w:r>
      </w:del>
      <w:ins w:id="75" w:author="Sophie Bur" w:date="2024-03-19T11:59:00Z">
        <w:r>
          <w:rPr>
            <w:sz w:val="24"/>
            <w:szCs w:val="24"/>
            <w:highlight w:val="white"/>
          </w:rPr>
          <w:t>, including</w:t>
        </w:r>
      </w:ins>
      <w:r>
        <w:rPr>
          <w:sz w:val="24"/>
          <w:szCs w:val="24"/>
          <w:highlight w:val="white"/>
        </w:rPr>
        <w:t xml:space="preserve"> human </w:t>
      </w:r>
      <w:del w:id="76" w:author="Sophie Bur" w:date="2024-03-19T11:59:00Z">
        <w:r>
          <w:rPr>
            <w:sz w:val="24"/>
            <w:szCs w:val="24"/>
            <w:highlight w:val="white"/>
          </w:rPr>
          <w:delText>language evolution. Moving towards</w:delText>
        </w:r>
      </w:del>
      <w:ins w:id="77" w:author="Sophie Bur" w:date="2024-03-19T11:59:00Z">
        <w:r>
          <w:rPr>
            <w:sz w:val="24"/>
            <w:szCs w:val="24"/>
            <w:highlight w:val="white"/>
          </w:rPr>
          <w:t>speech, remain unanswered. To support</w:t>
        </w:r>
      </w:ins>
      <w:r>
        <w:rPr>
          <w:sz w:val="24"/>
          <w:szCs w:val="24"/>
          <w:highlight w:val="white"/>
        </w:rPr>
        <w:t xml:space="preserve"> the dynamic study of soft-tissue</w:t>
      </w:r>
      <w:del w:id="78" w:author="Sophie Bur" w:date="2024-03-19T11:59:00Z">
        <w:r>
          <w:rPr>
            <w:sz w:val="24"/>
            <w:szCs w:val="24"/>
            <w:highlight w:val="white"/>
          </w:rPr>
          <w:delText xml:space="preserve"> elastic</w:delText>
        </w:r>
      </w:del>
      <w:r>
        <w:rPr>
          <w:sz w:val="24"/>
          <w:szCs w:val="24"/>
          <w:highlight w:val="white"/>
        </w:rPr>
        <w:t xml:space="preserve"> structures, we present a toolkit for the automated tracking of semi-circular elastic structures in biological video data. The toolkit contains</w:t>
      </w:r>
      <w:r>
        <w:rPr>
          <w:sz w:val="24"/>
          <w:rPrChange w:id="79" w:author="Sophie Bur" w:date="2024-03-19T11:59:00Z">
            <w:rPr>
              <w:sz w:val="16"/>
            </w:rPr>
          </w:rPrChange>
        </w:rPr>
        <w:t xml:space="preserve"> </w:t>
      </w:r>
      <w:r>
        <w:rPr>
          <w:sz w:val="24"/>
          <w:szCs w:val="24"/>
          <w:highlight w:val="white"/>
        </w:rPr>
        <w:t xml:space="preserve">unsupervised computer vision tools (using Hough transform) and supervised deep learning (by adapting </w:t>
      </w:r>
      <w:del w:id="80" w:author="Sophie Bur" w:date="2024-03-19T11:59:00Z">
        <w:r>
          <w:rPr>
            <w:sz w:val="24"/>
            <w:szCs w:val="24"/>
            <w:highlight w:val="white"/>
          </w:rPr>
          <w:delText>Python’s Deeplabcut</w:delText>
        </w:r>
      </w:del>
      <w:ins w:id="81" w:author="Sophie Bur" w:date="2024-03-19T11:59:00Z">
        <w:r>
          <w:rPr>
            <w:sz w:val="24"/>
            <w:szCs w:val="24"/>
            <w:highlight w:val="white"/>
          </w:rPr>
          <w:t>DeepLabCut</w:t>
        </w:r>
      </w:ins>
      <w:r>
        <w:rPr>
          <w:sz w:val="24"/>
          <w:szCs w:val="24"/>
          <w:highlight w:val="white"/>
        </w:rPr>
        <w:t>)</w:t>
      </w:r>
      <w:r>
        <w:rPr>
          <w:sz w:val="24"/>
          <w:szCs w:val="24"/>
        </w:rPr>
        <w:t xml:space="preserve"> methodology to track inflation of laryngeal air sacs or other biological spherical objects (e.g., gular cavities). Confirming the value of elastic kinematic analysis</w:t>
      </w:r>
      <w:ins w:id="82" w:author="Sophie Bur" w:date="2024-03-19T11:59:00Z">
        <w:r>
          <w:rPr>
            <w:sz w:val="24"/>
            <w:szCs w:val="24"/>
          </w:rPr>
          <w:t>,</w:t>
        </w:r>
      </w:ins>
      <w:r>
        <w:rPr>
          <w:sz w:val="24"/>
          <w:szCs w:val="24"/>
        </w:rPr>
        <w:t xml:space="preserve"> we show that air sac inflation correlates with acoustic markers that likely inform about body size. Finally, we present a pre-processed audiovisual-kinematic dataset of 7+ hours of closeup audiovisual recordings of </w:t>
      </w:r>
      <w:del w:id="83" w:author="Sophie Bur" w:date="2024-03-19T11:59:00Z">
        <w:r>
          <w:rPr>
            <w:sz w:val="24"/>
            <w:szCs w:val="24"/>
          </w:rPr>
          <w:delText>Siamang</w:delText>
        </w:r>
      </w:del>
      <w:ins w:id="84" w:author="Sophie Bur" w:date="2024-03-19T11:59:00Z">
        <w:r>
          <w:rPr>
            <w:sz w:val="24"/>
            <w:szCs w:val="24"/>
          </w:rPr>
          <w:t>siamang</w:t>
        </w:r>
      </w:ins>
      <w:r>
        <w:rPr>
          <w:sz w:val="24"/>
          <w:szCs w:val="24"/>
        </w:rPr>
        <w:t xml:space="preserve"> (</w:t>
      </w:r>
      <w:r>
        <w:rPr>
          <w:i/>
          <w:sz w:val="24"/>
          <w:szCs w:val="24"/>
        </w:rPr>
        <w:t>Symphalangus syndactylus</w:t>
      </w:r>
      <w:r>
        <w:rPr>
          <w:sz w:val="24"/>
          <w:szCs w:val="24"/>
        </w:rPr>
        <w:t xml:space="preserve">) singing. This </w:t>
      </w:r>
      <w:del w:id="85" w:author="Sophie Bur" w:date="2024-03-19T11:59:00Z">
        <w:r>
          <w:fldChar w:fldCharType="begin"/>
        </w:r>
        <w:r>
          <w:delInstrText>HYPERLINK "https://github.com/WimPouw/AirSacTracker" \h</w:delInstrText>
        </w:r>
        <w:r>
          <w:fldChar w:fldCharType="separate"/>
        </w:r>
        <w:r>
          <w:rPr>
            <w:color w:val="1155CC"/>
            <w:sz w:val="24"/>
            <w:szCs w:val="24"/>
            <w:u w:val="single"/>
          </w:rPr>
          <w:delText>toolkit</w:delText>
        </w:r>
        <w:r>
          <w:rPr>
            <w:color w:val="1155CC"/>
            <w:sz w:val="24"/>
            <w:szCs w:val="24"/>
            <w:u w:val="single"/>
          </w:rPr>
          <w:fldChar w:fldCharType="end"/>
        </w:r>
        <w:r>
          <w:rPr>
            <w:sz w:val="24"/>
            <w:szCs w:val="24"/>
          </w:rPr>
          <w:delText xml:space="preserve"> revitalizes</w:delText>
        </w:r>
      </w:del>
      <w:ins w:id="86" w:author="Sophie Bur" w:date="2024-03-19T11:59:00Z">
        <w:r>
          <w:rPr>
            <w:sz w:val="24"/>
            <w:szCs w:val="24"/>
          </w:rPr>
          <w:t>toolkit (https://github.com/WimPouw/AirSacTracker) aims to revitalize</w:t>
        </w:r>
      </w:ins>
      <w:r>
        <w:rPr>
          <w:sz w:val="24"/>
          <w:szCs w:val="24"/>
        </w:rPr>
        <w:t xml:space="preserve"> the study of non-skeletal morphological structures </w:t>
      </w:r>
      <w:del w:id="87" w:author="Sophie Bur" w:date="2024-03-19T11:59:00Z">
        <w:r>
          <w:rPr>
            <w:sz w:val="24"/>
            <w:szCs w:val="24"/>
          </w:rPr>
          <w:delText>in a wide range of animals</w:delText>
        </w:r>
      </w:del>
      <w:ins w:id="88" w:author="Sophie Bur" w:date="2024-03-19T11:59:00Z">
        <w:r>
          <w:rPr>
            <w:sz w:val="24"/>
            <w:szCs w:val="24"/>
          </w:rPr>
          <w:t>across multiple species</w:t>
        </w:r>
      </w:ins>
      <w:r>
        <w:rPr>
          <w:sz w:val="24"/>
          <w:szCs w:val="24"/>
        </w:rPr>
        <w:t>.</w:t>
      </w:r>
    </w:p>
    <w:p w14:paraId="5DDA0856" w14:textId="77777777" w:rsidR="0048593E" w:rsidRDefault="0048593E">
      <w:pPr>
        <w:pBdr>
          <w:top w:val="nil"/>
          <w:left w:val="nil"/>
          <w:bottom w:val="nil"/>
          <w:right w:val="nil"/>
          <w:between w:val="nil"/>
        </w:pBdr>
        <w:spacing w:line="360" w:lineRule="auto"/>
        <w:rPr>
          <w:sz w:val="24"/>
          <w:szCs w:val="24"/>
        </w:rPr>
        <w:pPrChange w:id="89" w:author="Sophie Bur" w:date="2024-03-19T11:59:00Z">
          <w:pPr>
            <w:pBdr>
              <w:top w:val="nil"/>
              <w:left w:val="nil"/>
              <w:bottom w:val="nil"/>
              <w:right w:val="nil"/>
              <w:between w:val="nil"/>
            </w:pBdr>
            <w:jc w:val="both"/>
          </w:pPr>
        </w:pPrChange>
      </w:pPr>
    </w:p>
    <w:p w14:paraId="107EC0E2" w14:textId="77777777" w:rsidR="0048593E" w:rsidRDefault="00000000">
      <w:pPr>
        <w:spacing w:line="360" w:lineRule="auto"/>
        <w:rPr>
          <w:ins w:id="90" w:author="Sophie Bur" w:date="2024-03-19T11:59:00Z"/>
          <w:sz w:val="24"/>
          <w:szCs w:val="24"/>
        </w:rPr>
      </w:pPr>
      <w:ins w:id="91" w:author="Sophie Bur" w:date="2024-03-19T11:59:00Z">
        <w:r>
          <w:rPr>
            <w:sz w:val="24"/>
            <w:szCs w:val="24"/>
          </w:rPr>
          <w:t>Keywords: Elastic Kinematics, Morphometics, Acoustics,  Siamang, Air Sac, Open Dataset</w:t>
        </w:r>
      </w:ins>
    </w:p>
    <w:p w14:paraId="69BA5852" w14:textId="77777777" w:rsidR="0048593E" w:rsidRDefault="0048593E">
      <w:pPr>
        <w:spacing w:line="360" w:lineRule="auto"/>
        <w:rPr>
          <w:moveTo w:id="92" w:author="Sophie Bur" w:date="2024-03-19T11:59:00Z"/>
          <w:sz w:val="24"/>
          <w:rPrChange w:id="93" w:author="Sophie Bur" w:date="2024-03-19T11:59:00Z">
            <w:rPr>
              <w:moveTo w:id="94" w:author="Sophie Bur" w:date="2024-03-19T11:59:00Z"/>
              <w:b/>
              <w:sz w:val="24"/>
            </w:rPr>
          </w:rPrChange>
        </w:rPr>
        <w:pPrChange w:id="95" w:author="Sophie Bur" w:date="2024-03-19T11:59:00Z">
          <w:pPr>
            <w:pBdr>
              <w:top w:val="nil"/>
              <w:left w:val="nil"/>
              <w:bottom w:val="nil"/>
              <w:right w:val="nil"/>
              <w:between w:val="nil"/>
            </w:pBdr>
            <w:jc w:val="both"/>
          </w:pPr>
        </w:pPrChange>
      </w:pPr>
      <w:moveToRangeStart w:id="96" w:author="Sophie Bur" w:date="2024-03-19T11:59:00Z" w:name="move161741987"/>
    </w:p>
    <w:p w14:paraId="2FD8A2B3" w14:textId="77777777" w:rsidR="00B028CC" w:rsidRDefault="00000000">
      <w:pPr>
        <w:pBdr>
          <w:top w:val="nil"/>
          <w:left w:val="nil"/>
          <w:bottom w:val="nil"/>
          <w:right w:val="nil"/>
          <w:between w:val="nil"/>
        </w:pBdr>
        <w:jc w:val="both"/>
        <w:rPr>
          <w:del w:id="97" w:author="Sophie Bur" w:date="2024-03-19T11:59:00Z"/>
          <w:b/>
          <w:color w:val="000000"/>
          <w:sz w:val="24"/>
          <w:szCs w:val="24"/>
        </w:rPr>
      </w:pPr>
      <w:moveTo w:id="98" w:author="Sophie Bur" w:date="2024-03-19T11:59:00Z">
        <w:r>
          <w:rPr>
            <w:sz w:val="24"/>
            <w:szCs w:val="24"/>
          </w:rPr>
          <w:t xml:space="preserve">Article type: </w:t>
        </w:r>
      </w:moveTo>
      <w:moveToRangeEnd w:id="96"/>
      <w:del w:id="99" w:author="Sophie Bur" w:date="2024-03-19T11:59:00Z">
        <w:r>
          <w:rPr>
            <w:b/>
            <w:color w:val="000000"/>
            <w:sz w:val="24"/>
            <w:szCs w:val="24"/>
          </w:rPr>
          <w:delText>Teaser</w:delText>
        </w:r>
      </w:del>
    </w:p>
    <w:p w14:paraId="24E688D1" w14:textId="77777777" w:rsidR="00B028CC" w:rsidRDefault="00000000">
      <w:pPr>
        <w:jc w:val="both"/>
        <w:rPr>
          <w:del w:id="100" w:author="Sophie Bur" w:date="2024-03-19T11:59:00Z"/>
          <w:sz w:val="24"/>
          <w:szCs w:val="24"/>
        </w:rPr>
      </w:pPr>
      <w:del w:id="101" w:author="Sophie Bur" w:date="2024-03-19T11:59:00Z">
        <w:r>
          <w:rPr>
            <w:sz w:val="24"/>
            <w:szCs w:val="24"/>
          </w:rPr>
          <w:delText>An analysis toolkit enabling the study of elastic kinematics that currently lack quantitative study in biology.</w:delText>
        </w:r>
      </w:del>
    </w:p>
    <w:p w14:paraId="3B1B80F5" w14:textId="77777777" w:rsidR="00B028CC" w:rsidRDefault="00B028CC">
      <w:pPr>
        <w:pBdr>
          <w:top w:val="nil"/>
          <w:left w:val="nil"/>
          <w:bottom w:val="nil"/>
          <w:right w:val="nil"/>
          <w:between w:val="nil"/>
        </w:pBdr>
        <w:jc w:val="both"/>
        <w:rPr>
          <w:del w:id="102" w:author="Sophie Bur" w:date="2024-03-19T11:59:00Z"/>
          <w:b/>
          <w:smallCaps/>
          <w:sz w:val="24"/>
          <w:szCs w:val="24"/>
        </w:rPr>
      </w:pPr>
    </w:p>
    <w:p w14:paraId="292F1856" w14:textId="77777777" w:rsidR="00B028CC" w:rsidRDefault="00000000">
      <w:pPr>
        <w:pBdr>
          <w:top w:val="nil"/>
          <w:left w:val="nil"/>
          <w:bottom w:val="nil"/>
          <w:right w:val="nil"/>
          <w:between w:val="nil"/>
        </w:pBdr>
        <w:jc w:val="both"/>
        <w:rPr>
          <w:del w:id="103" w:author="Sophie Bur" w:date="2024-03-19T11:59:00Z"/>
          <w:b/>
          <w:smallCaps/>
          <w:color w:val="000000"/>
          <w:sz w:val="24"/>
          <w:szCs w:val="24"/>
        </w:rPr>
      </w:pPr>
      <w:del w:id="104" w:author="Sophie Bur" w:date="2024-03-19T11:59:00Z">
        <w:r>
          <w:rPr>
            <w:b/>
            <w:smallCaps/>
            <w:color w:val="000000"/>
            <w:sz w:val="24"/>
            <w:szCs w:val="24"/>
          </w:rPr>
          <w:delText>MAIN TEXT</w:delText>
        </w:r>
      </w:del>
    </w:p>
    <w:p w14:paraId="0EC57336" w14:textId="77777777" w:rsidR="00B028CC" w:rsidRDefault="00B028CC">
      <w:pPr>
        <w:pBdr>
          <w:top w:val="nil"/>
          <w:left w:val="nil"/>
          <w:bottom w:val="nil"/>
          <w:right w:val="nil"/>
          <w:between w:val="nil"/>
        </w:pBdr>
        <w:jc w:val="both"/>
        <w:rPr>
          <w:del w:id="105" w:author="Sophie Bur" w:date="2024-03-19T11:59:00Z"/>
          <w:b/>
          <w:color w:val="000000"/>
          <w:sz w:val="24"/>
          <w:szCs w:val="24"/>
        </w:rPr>
      </w:pPr>
    </w:p>
    <w:p w14:paraId="2CDB20CD" w14:textId="47E19B89" w:rsidR="0048593E" w:rsidRDefault="00000000">
      <w:pPr>
        <w:spacing w:line="360" w:lineRule="auto"/>
        <w:rPr>
          <w:ins w:id="106" w:author="Sophie Bur" w:date="2024-03-19T11:59:00Z"/>
          <w:sz w:val="24"/>
          <w:szCs w:val="24"/>
        </w:rPr>
      </w:pPr>
      <w:ins w:id="107" w:author="Sophie Bur" w:date="2024-03-19T11:59:00Z">
        <w:r>
          <w:rPr>
            <w:sz w:val="24"/>
            <w:szCs w:val="24"/>
          </w:rPr>
          <w:lastRenderedPageBreak/>
          <w:t>Methods</w:t>
        </w:r>
      </w:ins>
    </w:p>
    <w:p w14:paraId="6D86183C" w14:textId="77777777" w:rsidR="0048593E" w:rsidRDefault="00000000">
      <w:pPr>
        <w:spacing w:line="360" w:lineRule="auto"/>
        <w:rPr>
          <w:ins w:id="108" w:author="Sophie Bur" w:date="2024-03-19T11:59:00Z"/>
          <w:b/>
          <w:sz w:val="24"/>
          <w:szCs w:val="24"/>
        </w:rPr>
      </w:pPr>
      <w:ins w:id="109" w:author="Sophie Bur" w:date="2024-03-19T11:59:00Z">
        <w:r>
          <w:rPr>
            <w:i/>
            <w:sz w:val="24"/>
            <w:szCs w:val="24"/>
          </w:rPr>
          <w:t>Methods articles that describe outstanding methods of exceptional importance that have been shown to provide, or have the promise to provide, new biological insights.</w:t>
        </w:r>
        <w:r>
          <w:br w:type="page"/>
        </w:r>
      </w:ins>
    </w:p>
    <w:p w14:paraId="4C5CA5BD" w14:textId="77777777" w:rsidR="0048593E" w:rsidRDefault="00000000">
      <w:pPr>
        <w:pBdr>
          <w:top w:val="nil"/>
          <w:left w:val="nil"/>
          <w:bottom w:val="nil"/>
          <w:right w:val="nil"/>
          <w:between w:val="nil"/>
        </w:pBdr>
        <w:spacing w:line="360" w:lineRule="auto"/>
        <w:rPr>
          <w:b/>
          <w:color w:val="000000"/>
          <w:sz w:val="24"/>
          <w:szCs w:val="24"/>
        </w:rPr>
        <w:pPrChange w:id="110" w:author="Sophie Bur" w:date="2024-03-19T11:59:00Z">
          <w:pPr>
            <w:pBdr>
              <w:top w:val="nil"/>
              <w:left w:val="nil"/>
              <w:bottom w:val="nil"/>
              <w:right w:val="nil"/>
              <w:between w:val="nil"/>
            </w:pBdr>
            <w:jc w:val="both"/>
          </w:pPr>
        </w:pPrChange>
      </w:pPr>
      <w:r>
        <w:rPr>
          <w:b/>
          <w:color w:val="000000"/>
          <w:sz w:val="24"/>
          <w:szCs w:val="24"/>
        </w:rPr>
        <w:lastRenderedPageBreak/>
        <w:t>Introduction</w:t>
      </w:r>
    </w:p>
    <w:p w14:paraId="194F2BE3" w14:textId="4B3DF8FE" w:rsidR="0048593E" w:rsidRDefault="00000000">
      <w:pPr>
        <w:spacing w:line="360" w:lineRule="auto"/>
        <w:ind w:firstLine="720"/>
        <w:rPr>
          <w:sz w:val="24"/>
          <w:szCs w:val="24"/>
        </w:rPr>
        <w:pPrChange w:id="111" w:author="Sophie Bur" w:date="2024-03-19T11:59:00Z">
          <w:pPr>
            <w:spacing w:after="280"/>
            <w:ind w:firstLine="720"/>
            <w:jc w:val="both"/>
          </w:pPr>
        </w:pPrChange>
      </w:pPr>
      <w:r>
        <w:rPr>
          <w:sz w:val="24"/>
          <w:szCs w:val="24"/>
        </w:rPr>
        <w:t xml:space="preserve">Animal </w:t>
      </w:r>
      <w:r>
        <w:rPr>
          <w:i/>
          <w:sz w:val="24"/>
          <w:szCs w:val="24"/>
        </w:rPr>
        <w:t xml:space="preserve">skeletal </w:t>
      </w:r>
      <w:r>
        <w:rPr>
          <w:sz w:val="24"/>
          <w:szCs w:val="24"/>
        </w:rPr>
        <w:t>pose tracking from video data</w:t>
      </w:r>
      <w:del w:id="112" w:author="Sophie Bur" w:date="2024-03-19T11:59:00Z">
        <w:r>
          <w:rPr>
            <w:sz w:val="24"/>
            <w:szCs w:val="24"/>
          </w:rPr>
          <w:delText xml:space="preserve"> </w:delText>
        </w:r>
      </w:del>
      <w:r>
        <w:rPr>
          <w:sz w:val="24"/>
          <w:szCs w:val="24"/>
        </w:rPr>
        <w:t xml:space="preserve"> has undergone nothing short of a revolution through developments in computer vision and deep learning </w:t>
      </w:r>
      <w:r>
        <w:fldChar w:fldCharType="begin"/>
      </w:r>
      <w:r>
        <w:instrText>HYPERLINK "https://www.zotero.org/google-docs/?Xr2SAp" \h</w:instrText>
      </w:r>
      <w:r>
        <w:fldChar w:fldCharType="separate"/>
      </w:r>
      <w:del w:id="113" w:author="Sophie Bur" w:date="2024-03-19T11:59:00Z">
        <w:r>
          <w:rPr>
            <w:sz w:val="24"/>
            <w:szCs w:val="24"/>
          </w:rPr>
          <w:delText>(</w:delText>
        </w:r>
      </w:del>
      <w:ins w:id="114" w:author="Sophie Bur" w:date="2024-03-19T11:59:00Z">
        <w:r>
          <w:rPr>
            <w:sz w:val="24"/>
            <w:szCs w:val="24"/>
          </w:rPr>
          <w:t>(1–6)</w:t>
        </w:r>
      </w:ins>
      <w:r>
        <w:rPr>
          <w:sz w:val="24"/>
          <w:szCs w:val="24"/>
        </w:rPr>
        <w:fldChar w:fldCharType="end"/>
      </w:r>
      <w:del w:id="115" w:author="Sophie Bur" w:date="2024-03-19T11:59:00Z">
        <w:r>
          <w:fldChar w:fldCharType="begin"/>
        </w:r>
        <w:r>
          <w:delInstrText>HYPERLINK "https://www.zotero.org/google-docs/?Xr2SAp" \h</w:delInstrText>
        </w:r>
        <w:r>
          <w:fldChar w:fldCharType="separate"/>
        </w:r>
        <w:r>
          <w:rPr>
            <w:i/>
            <w:sz w:val="24"/>
            <w:szCs w:val="24"/>
          </w:rPr>
          <w:delText>1</w:delText>
        </w:r>
        <w:r>
          <w:rPr>
            <w:i/>
            <w:sz w:val="24"/>
            <w:szCs w:val="24"/>
          </w:rPr>
          <w:fldChar w:fldCharType="end"/>
        </w:r>
        <w:r>
          <w:fldChar w:fldCharType="begin"/>
        </w:r>
        <w:r>
          <w:delInstrText>HYPERLINK "https://www.zotero.org/google-docs/?Xr2SAp" \h</w:delInstrText>
        </w:r>
        <w:r>
          <w:fldChar w:fldCharType="separate"/>
        </w:r>
        <w:r>
          <w:rPr>
            <w:sz w:val="24"/>
            <w:szCs w:val="24"/>
          </w:rPr>
          <w:delText>–</w:delText>
        </w:r>
        <w:r>
          <w:rPr>
            <w:sz w:val="24"/>
            <w:szCs w:val="24"/>
          </w:rPr>
          <w:fldChar w:fldCharType="end"/>
        </w:r>
        <w:r>
          <w:fldChar w:fldCharType="begin"/>
        </w:r>
        <w:r>
          <w:delInstrText>HYPERLINK "https://www.zotero.org/google-docs/?Xr2SAp" \h</w:delInstrText>
        </w:r>
        <w:r>
          <w:fldChar w:fldCharType="separate"/>
        </w:r>
        <w:r>
          <w:rPr>
            <w:i/>
            <w:sz w:val="24"/>
            <w:szCs w:val="24"/>
          </w:rPr>
          <w:delText>6</w:delText>
        </w:r>
        <w:r>
          <w:rPr>
            <w:i/>
            <w:sz w:val="24"/>
            <w:szCs w:val="24"/>
          </w:rPr>
          <w:fldChar w:fldCharType="end"/>
        </w:r>
        <w:r>
          <w:fldChar w:fldCharType="begin"/>
        </w:r>
        <w:r>
          <w:delInstrText>HYPERLINK "https://www.zotero.org/google-docs/?Xr2SAp" \h</w:delInstrText>
        </w:r>
        <w:r>
          <w:fldChar w:fldCharType="separate"/>
        </w:r>
        <w:r>
          <w:rPr>
            <w:sz w:val="24"/>
            <w:szCs w:val="24"/>
          </w:rPr>
          <w:delText>)</w:delText>
        </w:r>
        <w:r>
          <w:rPr>
            <w:sz w:val="24"/>
            <w:szCs w:val="24"/>
          </w:rPr>
          <w:fldChar w:fldCharType="end"/>
        </w:r>
        <w:r>
          <w:rPr>
            <w:sz w:val="24"/>
            <w:szCs w:val="24"/>
          </w:rPr>
          <w:delText>.</w:delText>
        </w:r>
      </w:del>
      <w:ins w:id="116" w:author="Sophie Bur" w:date="2024-03-19T11:59:00Z">
        <w:r>
          <w:rPr>
            <w:sz w:val="24"/>
            <w:szCs w:val="24"/>
          </w:rPr>
          <w:t>.</w:t>
        </w:r>
      </w:ins>
      <w:r>
        <w:rPr>
          <w:sz w:val="24"/>
          <w:szCs w:val="24"/>
        </w:rPr>
        <w:t xml:space="preserve"> There are now many pretrained pose detection models for humans, and there are increasingly more pre-trained models for non-human animals (e.g., rhesus macaques, </w:t>
      </w:r>
      <w:r>
        <w:rPr>
          <w:i/>
          <w:sz w:val="24"/>
          <w:szCs w:val="24"/>
        </w:rPr>
        <w:t>Macaca mulatta,</w:t>
      </w:r>
      <w:r>
        <w:rPr>
          <w:sz w:val="24"/>
          <w:szCs w:val="24"/>
        </w:rPr>
        <w:t xml:space="preserve"> </w:t>
      </w:r>
      <w:r>
        <w:fldChar w:fldCharType="begin"/>
      </w:r>
      <w:r>
        <w:instrText>HYPERLINK "https://www.zotero.org/google-docs/?x5Q18i" \h</w:instrText>
      </w:r>
      <w:r>
        <w:fldChar w:fldCharType="separate"/>
      </w:r>
      <w:del w:id="117" w:author="Sophie Bur" w:date="2024-03-19T11:59:00Z">
        <w:r>
          <w:rPr>
            <w:sz w:val="24"/>
            <w:szCs w:val="24"/>
          </w:rPr>
          <w:delText>(</w:delText>
        </w:r>
      </w:del>
      <w:ins w:id="118" w:author="Sophie Bur" w:date="2024-03-19T11:59:00Z">
        <w:r>
          <w:rPr>
            <w:sz w:val="24"/>
            <w:szCs w:val="24"/>
          </w:rPr>
          <w:t>(7)</w:t>
        </w:r>
      </w:ins>
      <w:r>
        <w:rPr>
          <w:sz w:val="24"/>
          <w:szCs w:val="24"/>
        </w:rPr>
        <w:fldChar w:fldCharType="end"/>
      </w:r>
      <w:del w:id="119" w:author="Sophie Bur" w:date="2024-03-19T11:59:00Z">
        <w:r>
          <w:fldChar w:fldCharType="begin"/>
        </w:r>
        <w:r>
          <w:delInstrText>HYPERLINK "https://www.zotero.org/google-docs/?x5Q18i" \h</w:delInstrText>
        </w:r>
        <w:r>
          <w:fldChar w:fldCharType="separate"/>
        </w:r>
        <w:r>
          <w:rPr>
            <w:i/>
            <w:sz w:val="24"/>
            <w:szCs w:val="24"/>
          </w:rPr>
          <w:delText>7</w:delText>
        </w:r>
        <w:r>
          <w:rPr>
            <w:i/>
            <w:sz w:val="24"/>
            <w:szCs w:val="24"/>
          </w:rPr>
          <w:fldChar w:fldCharType="end"/>
        </w:r>
        <w:r>
          <w:fldChar w:fldCharType="begin"/>
        </w:r>
        <w:r>
          <w:delInstrText>HYPERLINK "https://www.zotero.org/google-docs/?x5Q18i" \h</w:delInstrText>
        </w:r>
        <w:r>
          <w:fldChar w:fldCharType="separate"/>
        </w:r>
        <w:r>
          <w:rPr>
            <w:sz w:val="24"/>
            <w:szCs w:val="24"/>
          </w:rPr>
          <w:delText>)</w:delText>
        </w:r>
        <w:r>
          <w:rPr>
            <w:sz w:val="24"/>
            <w:szCs w:val="24"/>
          </w:rPr>
          <w:fldChar w:fldCharType="end"/>
        </w:r>
        <w:r>
          <w:rPr>
            <w:sz w:val="24"/>
            <w:szCs w:val="24"/>
          </w:rPr>
          <w:delText xml:space="preserve">, chimpanzees, </w:delText>
        </w:r>
        <w:r>
          <w:rPr>
            <w:i/>
            <w:sz w:val="24"/>
            <w:szCs w:val="24"/>
          </w:rPr>
          <w:delText xml:space="preserve">Pan troglodytes </w:delText>
        </w:r>
        <w:r>
          <w:fldChar w:fldCharType="begin"/>
        </w:r>
        <w:r>
          <w:delInstrText>HYPERLINK "https://www.zotero.org/google-docs/?7Q5xDg" \h</w:delInstrText>
        </w:r>
        <w:r>
          <w:fldChar w:fldCharType="separate"/>
        </w:r>
        <w:r>
          <w:rPr>
            <w:sz w:val="24"/>
            <w:szCs w:val="24"/>
          </w:rPr>
          <w:delText>(</w:delText>
        </w:r>
        <w:r>
          <w:rPr>
            <w:sz w:val="24"/>
            <w:szCs w:val="24"/>
          </w:rPr>
          <w:fldChar w:fldCharType="end"/>
        </w:r>
        <w:r>
          <w:fldChar w:fldCharType="begin"/>
        </w:r>
        <w:r>
          <w:delInstrText>HYPERLINK "https://www.zotero.org/google-docs/?7Q5xDg" \h</w:delInstrText>
        </w:r>
        <w:r>
          <w:fldChar w:fldCharType="separate"/>
        </w:r>
        <w:r>
          <w:rPr>
            <w:i/>
            <w:sz w:val="24"/>
            <w:szCs w:val="24"/>
          </w:rPr>
          <w:delText>8</w:delText>
        </w:r>
        <w:r>
          <w:rPr>
            <w:i/>
            <w:sz w:val="24"/>
            <w:szCs w:val="24"/>
          </w:rPr>
          <w:fldChar w:fldCharType="end"/>
        </w:r>
        <w:r>
          <w:fldChar w:fldCharType="begin"/>
        </w:r>
        <w:r>
          <w:delInstrText>HYPERLINK "https://www.zotero.org/google-docs/?7Q5xDg" \h</w:delInstrText>
        </w:r>
        <w:r>
          <w:fldChar w:fldCharType="separate"/>
        </w:r>
        <w:r>
          <w:rPr>
            <w:sz w:val="24"/>
            <w:szCs w:val="24"/>
          </w:rPr>
          <w:delText xml:space="preserve">, </w:delText>
        </w:r>
        <w:r>
          <w:rPr>
            <w:sz w:val="24"/>
            <w:szCs w:val="24"/>
          </w:rPr>
          <w:fldChar w:fldCharType="end"/>
        </w:r>
        <w:r>
          <w:fldChar w:fldCharType="begin"/>
        </w:r>
        <w:r>
          <w:delInstrText>HYPERLINK "https://www.zotero.org/google-docs/?7Q5xDg" \h</w:delInstrText>
        </w:r>
        <w:r>
          <w:fldChar w:fldCharType="separate"/>
        </w:r>
        <w:r>
          <w:rPr>
            <w:i/>
            <w:sz w:val="24"/>
            <w:szCs w:val="24"/>
          </w:rPr>
          <w:delText>9</w:delText>
        </w:r>
        <w:r>
          <w:rPr>
            <w:i/>
            <w:sz w:val="24"/>
            <w:szCs w:val="24"/>
          </w:rPr>
          <w:fldChar w:fldCharType="end"/>
        </w:r>
        <w:r>
          <w:fldChar w:fldCharType="begin"/>
        </w:r>
        <w:r>
          <w:delInstrText>HYPERLINK "https://www.zotero.org/google-docs/?7Q5xDg" \h</w:delInstrText>
        </w:r>
        <w:r>
          <w:fldChar w:fldCharType="separate"/>
        </w:r>
        <w:r>
          <w:rPr>
            <w:sz w:val="24"/>
            <w:szCs w:val="24"/>
          </w:rPr>
          <w:delText>)</w:delText>
        </w:r>
        <w:r>
          <w:rPr>
            <w:sz w:val="24"/>
            <w:szCs w:val="24"/>
          </w:rPr>
          <w:fldChar w:fldCharType="end"/>
        </w:r>
        <w:r>
          <w:rPr>
            <w:sz w:val="24"/>
            <w:szCs w:val="24"/>
          </w:rPr>
          <w:delText>). The importance of these developments for research with non-human animals cannot be overstated, as it means that non-invasive research can be performed</w:delText>
        </w:r>
      </w:del>
      <w:ins w:id="120" w:author="Sophie Bur" w:date="2024-03-19T11:59:00Z">
        <w:r>
          <w:rPr>
            <w:sz w:val="24"/>
            <w:szCs w:val="24"/>
          </w:rPr>
          <w:t xml:space="preserve">, chimpanzees, </w:t>
        </w:r>
        <w:r>
          <w:rPr>
            <w:i/>
            <w:sz w:val="24"/>
            <w:szCs w:val="24"/>
          </w:rPr>
          <w:t xml:space="preserve">Pan troglodytes </w:t>
        </w:r>
        <w:r>
          <w:fldChar w:fldCharType="begin"/>
        </w:r>
        <w:r>
          <w:instrText>HYPERLINK "https://www.zotero.org/google-docs/?7Q5xDg" \h</w:instrText>
        </w:r>
        <w:r>
          <w:fldChar w:fldCharType="separate"/>
        </w:r>
        <w:r>
          <w:rPr>
            <w:sz w:val="24"/>
            <w:szCs w:val="24"/>
          </w:rPr>
          <w:t>(8,9)</w:t>
        </w:r>
        <w:r>
          <w:rPr>
            <w:sz w:val="24"/>
            <w:szCs w:val="24"/>
          </w:rPr>
          <w:fldChar w:fldCharType="end"/>
        </w:r>
        <w:r>
          <w:rPr>
            <w:sz w:val="24"/>
            <w:szCs w:val="24"/>
          </w:rPr>
          <w:t>). These developments are key for animal research as they allow non-invasive monitoring based on video alone</w:t>
        </w:r>
      </w:ins>
      <w:r>
        <w:rPr>
          <w:sz w:val="24"/>
          <w:szCs w:val="24"/>
        </w:rPr>
        <w:t xml:space="preserve">, which can further be used for automatic classification of behavioral patterns </w:t>
      </w:r>
      <w:r>
        <w:fldChar w:fldCharType="begin"/>
      </w:r>
      <w:r>
        <w:instrText>HYPERLINK "https://www.zotero.org/google-docs/?CxRNYe" \h</w:instrText>
      </w:r>
      <w:r>
        <w:fldChar w:fldCharType="separate"/>
      </w:r>
      <w:del w:id="121" w:author="Sophie Bur" w:date="2024-03-19T11:59:00Z">
        <w:r>
          <w:rPr>
            <w:sz w:val="24"/>
            <w:szCs w:val="24"/>
          </w:rPr>
          <w:delText>(</w:delText>
        </w:r>
      </w:del>
      <w:ins w:id="122" w:author="Sophie Bur" w:date="2024-03-19T11:59:00Z">
        <w:r>
          <w:rPr>
            <w:sz w:val="24"/>
            <w:szCs w:val="24"/>
          </w:rPr>
          <w:t>(10)</w:t>
        </w:r>
      </w:ins>
      <w:r>
        <w:rPr>
          <w:sz w:val="24"/>
          <w:szCs w:val="24"/>
        </w:rPr>
        <w:fldChar w:fldCharType="end"/>
      </w:r>
      <w:del w:id="123" w:author="Sophie Bur" w:date="2024-03-19T11:59:00Z">
        <w:r>
          <w:fldChar w:fldCharType="begin"/>
        </w:r>
        <w:r>
          <w:delInstrText>HYPERLINK "https://www.zotero.org/google-docs/?CxRNYe" \h</w:delInstrText>
        </w:r>
        <w:r>
          <w:fldChar w:fldCharType="separate"/>
        </w:r>
        <w:r>
          <w:rPr>
            <w:i/>
            <w:sz w:val="24"/>
            <w:szCs w:val="24"/>
          </w:rPr>
          <w:delText>10</w:delText>
        </w:r>
        <w:r>
          <w:rPr>
            <w:i/>
            <w:sz w:val="24"/>
            <w:szCs w:val="24"/>
          </w:rPr>
          <w:fldChar w:fldCharType="end"/>
        </w:r>
        <w:r>
          <w:fldChar w:fldCharType="begin"/>
        </w:r>
        <w:r>
          <w:delInstrText>HYPERLINK "https://www.zotero.org/google-docs/?CxRNYe" \h</w:delInstrText>
        </w:r>
        <w:r>
          <w:fldChar w:fldCharType="separate"/>
        </w:r>
        <w:r>
          <w:rPr>
            <w:sz w:val="24"/>
            <w:szCs w:val="24"/>
          </w:rPr>
          <w:delText>)</w:delText>
        </w:r>
        <w:r>
          <w:rPr>
            <w:sz w:val="24"/>
            <w:szCs w:val="24"/>
          </w:rPr>
          <w:fldChar w:fldCharType="end"/>
        </w:r>
        <w:r>
          <w:rPr>
            <w:sz w:val="24"/>
            <w:szCs w:val="24"/>
          </w:rPr>
          <w:delText>.  However, the</w:delText>
        </w:r>
      </w:del>
      <w:ins w:id="124" w:author="Sophie Bur" w:date="2024-03-19T11:59:00Z">
        <w:r>
          <w:rPr>
            <w:sz w:val="24"/>
            <w:szCs w:val="24"/>
          </w:rPr>
          <w:t>. The</w:t>
        </w:r>
      </w:ins>
      <w:r>
        <w:rPr>
          <w:sz w:val="24"/>
          <w:szCs w:val="24"/>
        </w:rPr>
        <w:t xml:space="preserve"> tracking of </w:t>
      </w:r>
      <w:r>
        <w:rPr>
          <w:i/>
          <w:sz w:val="24"/>
          <w:szCs w:val="24"/>
        </w:rPr>
        <w:t xml:space="preserve">elastic </w:t>
      </w:r>
      <w:r>
        <w:rPr>
          <w:sz w:val="24"/>
          <w:szCs w:val="24"/>
        </w:rPr>
        <w:t xml:space="preserve">biological structures has received </w:t>
      </w:r>
      <w:del w:id="125" w:author="Sophie Bur" w:date="2024-03-19T11:59:00Z">
        <w:r>
          <w:rPr>
            <w:sz w:val="24"/>
            <w:szCs w:val="24"/>
          </w:rPr>
          <w:delText>little</w:delText>
        </w:r>
      </w:del>
      <w:ins w:id="126" w:author="Sophie Bur" w:date="2024-03-19T11:59:00Z">
        <w:r>
          <w:rPr>
            <w:sz w:val="24"/>
            <w:szCs w:val="24"/>
          </w:rPr>
          <w:t>comparatively less</w:t>
        </w:r>
      </w:ins>
      <w:r>
        <w:rPr>
          <w:sz w:val="24"/>
          <w:szCs w:val="24"/>
        </w:rPr>
        <w:t xml:space="preserve"> attention</w:t>
      </w:r>
      <w:del w:id="127" w:author="Sophie Bur" w:date="2024-03-19T11:59:00Z">
        <w:r>
          <w:rPr>
            <w:sz w:val="24"/>
            <w:szCs w:val="24"/>
          </w:rPr>
          <w:delText>. This is</w:delText>
        </w:r>
      </w:del>
      <w:ins w:id="128" w:author="Sophie Bur" w:date="2024-03-19T11:59:00Z">
        <w:r>
          <w:rPr>
            <w:sz w:val="24"/>
            <w:szCs w:val="24"/>
          </w:rPr>
          <w:t>, leaving out</w:t>
        </w:r>
      </w:ins>
      <w:r>
        <w:rPr>
          <w:sz w:val="24"/>
          <w:szCs w:val="24"/>
        </w:rPr>
        <w:t xml:space="preserve"> a </w:t>
      </w:r>
      <w:del w:id="129" w:author="Sophie Bur" w:date="2024-03-19T11:59:00Z">
        <w:r>
          <w:rPr>
            <w:sz w:val="24"/>
            <w:szCs w:val="24"/>
          </w:rPr>
          <w:delText>pity, because organisms</w:delText>
        </w:r>
      </w:del>
      <w:ins w:id="130" w:author="Sophie Bur" w:date="2024-03-19T11:59:00Z">
        <w:r>
          <w:rPr>
            <w:sz w:val="24"/>
            <w:szCs w:val="24"/>
          </w:rPr>
          <w:t>major aspect of biological motion. Organisms</w:t>
        </w:r>
      </w:ins>
      <w:r>
        <w:rPr>
          <w:sz w:val="24"/>
          <w:szCs w:val="24"/>
        </w:rPr>
        <w:t xml:space="preserve"> and other biological morphologies combine elements that resist compression (e.g., bones, skeleton, cytoskeleton) and elements that resist expansion (e.g., muscles, connective tissues, membranes) </w:t>
      </w:r>
      <w:ins w:id="131" w:author="Sophie Bur" w:date="2024-03-19T11:59:00Z">
        <w:r>
          <w:rPr>
            <w:sz w:val="24"/>
            <w:szCs w:val="24"/>
          </w:rPr>
          <w:t xml:space="preserve">which include elastic structures such as shown in Figure 1 </w:t>
        </w:r>
      </w:ins>
      <w:r>
        <w:fldChar w:fldCharType="begin"/>
      </w:r>
      <w:r>
        <w:instrText>HYPERLINK "https://www.zotero.org/google-docs/?q3KzJe" \h</w:instrText>
      </w:r>
      <w:r>
        <w:fldChar w:fldCharType="separate"/>
      </w:r>
      <w:del w:id="132" w:author="Sophie Bur" w:date="2024-03-19T11:59:00Z">
        <w:r>
          <w:rPr>
            <w:sz w:val="24"/>
            <w:szCs w:val="24"/>
          </w:rPr>
          <w:delText>(</w:delText>
        </w:r>
      </w:del>
      <w:ins w:id="133" w:author="Sophie Bur" w:date="2024-03-19T11:59:00Z">
        <w:r>
          <w:rPr>
            <w:sz w:val="24"/>
            <w:szCs w:val="24"/>
          </w:rPr>
          <w:t>(11)</w:t>
        </w:r>
      </w:ins>
      <w:r>
        <w:rPr>
          <w:sz w:val="24"/>
          <w:szCs w:val="24"/>
        </w:rPr>
        <w:fldChar w:fldCharType="end"/>
      </w:r>
      <w:del w:id="134" w:author="Sophie Bur" w:date="2024-03-19T11:59:00Z">
        <w:r>
          <w:fldChar w:fldCharType="begin"/>
        </w:r>
        <w:r>
          <w:delInstrText>HYPERLINK "https://www.zotero.org/google-docs/?q3KzJe" \h</w:delInstrText>
        </w:r>
        <w:r>
          <w:fldChar w:fldCharType="separate"/>
        </w:r>
        <w:r>
          <w:rPr>
            <w:i/>
            <w:sz w:val="24"/>
            <w:szCs w:val="24"/>
          </w:rPr>
          <w:delText>11</w:delText>
        </w:r>
        <w:r>
          <w:rPr>
            <w:i/>
            <w:sz w:val="24"/>
            <w:szCs w:val="24"/>
          </w:rPr>
          <w:fldChar w:fldCharType="end"/>
        </w:r>
        <w:r>
          <w:fldChar w:fldCharType="begin"/>
        </w:r>
        <w:r>
          <w:delInstrText>HYPERLINK "https://www.zotero.org/google-docs/?q3KzJe" \h</w:delInstrText>
        </w:r>
        <w:r>
          <w:fldChar w:fldCharType="separate"/>
        </w:r>
        <w:r>
          <w:rPr>
            <w:sz w:val="24"/>
            <w:szCs w:val="24"/>
          </w:rPr>
          <w:delText>)</w:delText>
        </w:r>
        <w:r>
          <w:rPr>
            <w:sz w:val="24"/>
            <w:szCs w:val="24"/>
          </w:rPr>
          <w:fldChar w:fldCharType="end"/>
        </w:r>
        <w:r>
          <w:rPr>
            <w:sz w:val="24"/>
            <w:szCs w:val="24"/>
          </w:rPr>
          <w:delText>.</w:delText>
        </w:r>
      </w:del>
      <w:ins w:id="135" w:author="Sophie Bur" w:date="2024-03-19T11:59:00Z">
        <w:r>
          <w:rPr>
            <w:sz w:val="24"/>
            <w:szCs w:val="24"/>
          </w:rPr>
          <w:t>.</w:t>
        </w:r>
      </w:ins>
      <w:r>
        <w:rPr>
          <w:sz w:val="24"/>
          <w:szCs w:val="24"/>
        </w:rPr>
        <w:t xml:space="preserve"> Together these elements form coherent interconnected systems that define how animals move and communicate </w:t>
      </w:r>
      <w:r>
        <w:fldChar w:fldCharType="begin"/>
      </w:r>
      <w:r>
        <w:instrText>HYPERLINK "https://www.zotero.org/google-docs/?L3SaqD" \h</w:instrText>
      </w:r>
      <w:r>
        <w:fldChar w:fldCharType="separate"/>
      </w:r>
      <w:del w:id="136" w:author="Sophie Bur" w:date="2024-03-19T11:59:00Z">
        <w:r>
          <w:rPr>
            <w:sz w:val="24"/>
            <w:szCs w:val="24"/>
          </w:rPr>
          <w:delText>(</w:delText>
        </w:r>
      </w:del>
      <w:ins w:id="137" w:author="Sophie Bur" w:date="2024-03-19T11:59:00Z">
        <w:r>
          <w:rPr>
            <w:sz w:val="24"/>
            <w:szCs w:val="24"/>
          </w:rPr>
          <w:t>(11,12)</w:t>
        </w:r>
      </w:ins>
      <w:r>
        <w:rPr>
          <w:sz w:val="24"/>
          <w:szCs w:val="24"/>
        </w:rPr>
        <w:fldChar w:fldCharType="end"/>
      </w:r>
      <w:del w:id="138" w:author="Sophie Bur" w:date="2024-03-19T11:59:00Z">
        <w:r>
          <w:fldChar w:fldCharType="begin"/>
        </w:r>
        <w:r>
          <w:delInstrText>HYPERLINK "https://www.zotero.org/google-docs/?L3SaqD" \h</w:delInstrText>
        </w:r>
        <w:r>
          <w:fldChar w:fldCharType="separate"/>
        </w:r>
        <w:r>
          <w:rPr>
            <w:i/>
            <w:sz w:val="24"/>
            <w:szCs w:val="24"/>
          </w:rPr>
          <w:delText>11</w:delText>
        </w:r>
        <w:r>
          <w:rPr>
            <w:i/>
            <w:sz w:val="24"/>
            <w:szCs w:val="24"/>
          </w:rPr>
          <w:fldChar w:fldCharType="end"/>
        </w:r>
        <w:r>
          <w:fldChar w:fldCharType="begin"/>
        </w:r>
        <w:r>
          <w:delInstrText>HYPERLINK "https://www.zotero.org/google-docs/?L3SaqD" \h</w:delInstrText>
        </w:r>
        <w:r>
          <w:fldChar w:fldCharType="separate"/>
        </w:r>
        <w:r>
          <w:rPr>
            <w:sz w:val="24"/>
            <w:szCs w:val="24"/>
          </w:rPr>
          <w:delText xml:space="preserve">, </w:delText>
        </w:r>
        <w:r>
          <w:rPr>
            <w:sz w:val="24"/>
            <w:szCs w:val="24"/>
          </w:rPr>
          <w:fldChar w:fldCharType="end"/>
        </w:r>
        <w:r>
          <w:fldChar w:fldCharType="begin"/>
        </w:r>
        <w:r>
          <w:delInstrText>HYPERLINK "https://www.zotero.org/google-docs/?L3SaqD" \h</w:delInstrText>
        </w:r>
        <w:r>
          <w:fldChar w:fldCharType="separate"/>
        </w:r>
        <w:r>
          <w:rPr>
            <w:i/>
            <w:sz w:val="24"/>
            <w:szCs w:val="24"/>
          </w:rPr>
          <w:delText>12</w:delText>
        </w:r>
        <w:r>
          <w:rPr>
            <w:i/>
            <w:sz w:val="24"/>
            <w:szCs w:val="24"/>
          </w:rPr>
          <w:fldChar w:fldCharType="end"/>
        </w:r>
        <w:r>
          <w:fldChar w:fldCharType="begin"/>
        </w:r>
        <w:r>
          <w:delInstrText>HYPERLINK "https://www.zotero.org/google-docs/?L3SaqD" \h</w:delInstrText>
        </w:r>
        <w:r>
          <w:fldChar w:fldCharType="separate"/>
        </w:r>
        <w:r>
          <w:rPr>
            <w:sz w:val="24"/>
            <w:szCs w:val="24"/>
          </w:rPr>
          <w:delText>)</w:delText>
        </w:r>
        <w:r>
          <w:rPr>
            <w:sz w:val="24"/>
            <w:szCs w:val="24"/>
          </w:rPr>
          <w:fldChar w:fldCharType="end"/>
        </w:r>
        <w:r>
          <w:rPr>
            <w:sz w:val="24"/>
            <w:szCs w:val="24"/>
          </w:rPr>
          <w:delText>.</w:delText>
        </w:r>
      </w:del>
      <w:ins w:id="139" w:author="Sophie Bur" w:date="2024-03-19T11:59:00Z">
        <w:r>
          <w:rPr>
            <w:sz w:val="24"/>
            <w:szCs w:val="24"/>
          </w:rPr>
          <w:t>.</w:t>
        </w:r>
      </w:ins>
      <w:r>
        <w:rPr>
          <w:sz w:val="24"/>
          <w:szCs w:val="24"/>
        </w:rPr>
        <w:t xml:space="preserve"> These elastic structures include vocal sacs in frogs, tissue inflation</w:t>
      </w:r>
      <w:del w:id="140" w:author="Sophie Bur" w:date="2024-03-19T11:59:00Z">
        <w:r>
          <w:rPr>
            <w:sz w:val="24"/>
            <w:szCs w:val="24"/>
          </w:rPr>
          <w:delText xml:space="preserve"> like</w:delText>
        </w:r>
      </w:del>
      <w:r>
        <w:rPr>
          <w:sz w:val="24"/>
          <w:szCs w:val="24"/>
        </w:rPr>
        <w:t xml:space="preserve"> in puffer fish, the gular sacs of birds, or air sacs in primates, such as the very prominent laryngeal air sacs in the </w:t>
      </w:r>
      <w:del w:id="141" w:author="Sophie Bur" w:date="2024-03-19T11:59:00Z">
        <w:r>
          <w:rPr>
            <w:sz w:val="24"/>
            <w:szCs w:val="24"/>
          </w:rPr>
          <w:delText>Siamang</w:delText>
        </w:r>
      </w:del>
      <w:ins w:id="142" w:author="Sophie Bur" w:date="2024-03-19T11:59:00Z">
        <w:r>
          <w:rPr>
            <w:sz w:val="24"/>
            <w:szCs w:val="24"/>
          </w:rPr>
          <w:t>siamang</w:t>
        </w:r>
      </w:ins>
      <w:r>
        <w:rPr>
          <w:sz w:val="24"/>
          <w:szCs w:val="24"/>
        </w:rPr>
        <w:t xml:space="preserve"> (</w:t>
      </w:r>
      <w:r>
        <w:rPr>
          <w:i/>
          <w:sz w:val="24"/>
          <w:szCs w:val="24"/>
        </w:rPr>
        <w:t>Symphalangus syndactylus</w:t>
      </w:r>
      <w:del w:id="143" w:author="Sophie Bur" w:date="2024-03-19T11:59:00Z">
        <w:r>
          <w:rPr>
            <w:sz w:val="24"/>
            <w:szCs w:val="24"/>
          </w:rPr>
          <w:delText>) (Figure 1</w:delText>
        </w:r>
      </w:del>
      <w:r>
        <w:rPr>
          <w:sz w:val="24"/>
          <w:szCs w:val="24"/>
        </w:rPr>
        <w:t xml:space="preserve">). </w:t>
      </w:r>
    </w:p>
    <w:p w14:paraId="0D537058" w14:textId="77777777" w:rsidR="0048593E" w:rsidRDefault="0048593E">
      <w:pPr>
        <w:spacing w:line="360" w:lineRule="auto"/>
        <w:ind w:firstLine="720"/>
        <w:rPr>
          <w:ins w:id="144" w:author="Sophie Bur" w:date="2024-03-19T11:59:00Z"/>
          <w:sz w:val="24"/>
          <w:szCs w:val="24"/>
        </w:rPr>
      </w:pPr>
    </w:p>
    <w:p w14:paraId="5509A161" w14:textId="77777777" w:rsidR="0048593E" w:rsidRDefault="00000000">
      <w:pPr>
        <w:spacing w:after="280"/>
        <w:rPr>
          <w:ins w:id="145" w:author="Sophie Bur" w:date="2024-03-19T11:59:00Z"/>
          <w:b/>
          <w:sz w:val="24"/>
          <w:szCs w:val="24"/>
        </w:rPr>
      </w:pPr>
      <w:ins w:id="146" w:author="Sophie Bur" w:date="2024-03-19T11:59:00Z">
        <w:r>
          <w:br w:type="page"/>
        </w:r>
      </w:ins>
    </w:p>
    <w:p w14:paraId="38D65D84" w14:textId="77777777" w:rsidR="00B028CC" w:rsidRDefault="00000000">
      <w:pPr>
        <w:spacing w:after="280"/>
        <w:ind w:firstLine="720"/>
        <w:jc w:val="both"/>
        <w:rPr>
          <w:del w:id="147" w:author="Sophie Bur" w:date="2024-03-19T11:59:00Z"/>
          <w:sz w:val="24"/>
          <w:szCs w:val="24"/>
        </w:rPr>
      </w:pPr>
      <w:moveToRangeStart w:id="148" w:author="Sophie Bur" w:date="2024-03-19T11:59:00Z" w:name="move161741988"/>
      <w:moveTo w:id="149" w:author="Sophie Bur" w:date="2024-03-19T11:59:00Z">
        <w:r>
          <w:rPr>
            <w:b/>
            <w:sz w:val="24"/>
            <w:szCs w:val="24"/>
          </w:rPr>
          <w:lastRenderedPageBreak/>
          <w:t xml:space="preserve">Figure 1. </w:t>
        </w:r>
      </w:moveTo>
      <w:moveToRangeEnd w:id="148"/>
      <w:del w:id="150" w:author="Sophie Bur" w:date="2024-03-19T11:59:00Z">
        <w:r>
          <w:rPr>
            <w:sz w:val="24"/>
            <w:szCs w:val="24"/>
          </w:rPr>
          <w:delText xml:space="preserve">Elastic structures are involved in a wide variety of behaviors and different ecological functions are suggested. In many species the expandable, oftentimes semi-circular structures are involved in communication, both acoustically and visually </w:delText>
        </w:r>
        <w:r>
          <w:fldChar w:fldCharType="begin"/>
        </w:r>
        <w:r>
          <w:delInstrText>HYPERLINK "https://www.zotero.org/google-docs/?vVBL9i" \h</w:delInstrText>
        </w:r>
        <w:r>
          <w:fldChar w:fldCharType="separate"/>
        </w:r>
        <w:r>
          <w:rPr>
            <w:sz w:val="24"/>
            <w:szCs w:val="24"/>
          </w:rPr>
          <w:delText>(</w:delText>
        </w:r>
        <w:r>
          <w:rPr>
            <w:sz w:val="24"/>
            <w:szCs w:val="24"/>
          </w:rPr>
          <w:fldChar w:fldCharType="end"/>
        </w:r>
        <w:r>
          <w:fldChar w:fldCharType="begin"/>
        </w:r>
        <w:r>
          <w:delInstrText>HYPERLINK "https://www.zotero.org/google-docs/?vVBL9i" \h</w:delInstrText>
        </w:r>
        <w:r>
          <w:fldChar w:fldCharType="separate"/>
        </w:r>
        <w:r>
          <w:rPr>
            <w:i/>
            <w:sz w:val="24"/>
            <w:szCs w:val="24"/>
          </w:rPr>
          <w:delText>13</w:delText>
        </w:r>
        <w:r>
          <w:rPr>
            <w:i/>
            <w:sz w:val="24"/>
            <w:szCs w:val="24"/>
          </w:rPr>
          <w:fldChar w:fldCharType="end"/>
        </w:r>
        <w:r>
          <w:fldChar w:fldCharType="begin"/>
        </w:r>
        <w:r>
          <w:delInstrText>HYPERLINK "https://www.zotero.org/google-docs/?vVBL9i" \h</w:delInstrText>
        </w:r>
        <w:r>
          <w:fldChar w:fldCharType="separate"/>
        </w:r>
        <w:r>
          <w:rPr>
            <w:sz w:val="24"/>
            <w:szCs w:val="24"/>
          </w:rPr>
          <w:delText xml:space="preserve">, </w:delText>
        </w:r>
        <w:r>
          <w:rPr>
            <w:sz w:val="24"/>
            <w:szCs w:val="24"/>
          </w:rPr>
          <w:fldChar w:fldCharType="end"/>
        </w:r>
        <w:r>
          <w:fldChar w:fldCharType="begin"/>
        </w:r>
        <w:r>
          <w:delInstrText>HYPERLINK "https://www.zotero.org/google-docs/?vVBL9i" \h</w:delInstrText>
        </w:r>
        <w:r>
          <w:fldChar w:fldCharType="separate"/>
        </w:r>
        <w:r>
          <w:rPr>
            <w:i/>
            <w:sz w:val="24"/>
            <w:szCs w:val="24"/>
          </w:rPr>
          <w:delText>14</w:delText>
        </w:r>
        <w:r>
          <w:rPr>
            <w:i/>
            <w:sz w:val="24"/>
            <w:szCs w:val="24"/>
          </w:rPr>
          <w:fldChar w:fldCharType="end"/>
        </w:r>
        <w:r>
          <w:fldChar w:fldCharType="begin"/>
        </w:r>
        <w:r>
          <w:delInstrText>HYPERLINK "https://www.zotero.org/google-docs/?vVBL9i" \h</w:delInstrText>
        </w:r>
        <w:r>
          <w:fldChar w:fldCharType="separate"/>
        </w:r>
        <w:r>
          <w:rPr>
            <w:sz w:val="24"/>
            <w:szCs w:val="24"/>
          </w:rPr>
          <w:delText>)</w:delText>
        </w:r>
        <w:r>
          <w:rPr>
            <w:sz w:val="24"/>
            <w:szCs w:val="24"/>
          </w:rPr>
          <w:fldChar w:fldCharType="end"/>
        </w:r>
        <w:r>
          <w:rPr>
            <w:sz w:val="24"/>
            <w:szCs w:val="24"/>
          </w:rPr>
          <w:delText xml:space="preserve">. Such expandable structure may serve a function in mate attraction </w:delText>
        </w:r>
        <w:r>
          <w:fldChar w:fldCharType="begin"/>
        </w:r>
        <w:r>
          <w:delInstrText>HYPERLINK "https://www.zotero.org/google-docs/?toFQld" \h</w:delInstrText>
        </w:r>
        <w:r>
          <w:fldChar w:fldCharType="separate"/>
        </w:r>
        <w:r>
          <w:rPr>
            <w:sz w:val="24"/>
            <w:szCs w:val="24"/>
          </w:rPr>
          <w:delText>(</w:delText>
        </w:r>
        <w:r>
          <w:rPr>
            <w:sz w:val="24"/>
            <w:szCs w:val="24"/>
          </w:rPr>
          <w:fldChar w:fldCharType="end"/>
        </w:r>
        <w:r>
          <w:fldChar w:fldCharType="begin"/>
        </w:r>
        <w:r>
          <w:delInstrText>HYPERLINK "https://www.zotero.org/google-docs/?toFQld" \h</w:delInstrText>
        </w:r>
        <w:r>
          <w:fldChar w:fldCharType="separate"/>
        </w:r>
        <w:r>
          <w:rPr>
            <w:i/>
            <w:sz w:val="24"/>
            <w:szCs w:val="24"/>
          </w:rPr>
          <w:delText>14</w:delText>
        </w:r>
        <w:r>
          <w:rPr>
            <w:i/>
            <w:sz w:val="24"/>
            <w:szCs w:val="24"/>
          </w:rPr>
          <w:fldChar w:fldCharType="end"/>
        </w:r>
        <w:r>
          <w:fldChar w:fldCharType="begin"/>
        </w:r>
        <w:r>
          <w:delInstrText>HYPERLINK "https://www.zotero.org/google-docs/?toFQld" \h</w:delInstrText>
        </w:r>
        <w:r>
          <w:fldChar w:fldCharType="separate"/>
        </w:r>
        <w:r>
          <w:rPr>
            <w:sz w:val="24"/>
            <w:szCs w:val="24"/>
          </w:rPr>
          <w:delText>–</w:delText>
        </w:r>
        <w:r>
          <w:rPr>
            <w:sz w:val="24"/>
            <w:szCs w:val="24"/>
          </w:rPr>
          <w:fldChar w:fldCharType="end"/>
        </w:r>
        <w:r>
          <w:fldChar w:fldCharType="begin"/>
        </w:r>
        <w:r>
          <w:delInstrText>HYPERLINK "https://www.zotero.org/google-docs/?toFQld" \h</w:delInstrText>
        </w:r>
        <w:r>
          <w:fldChar w:fldCharType="separate"/>
        </w:r>
        <w:r>
          <w:rPr>
            <w:i/>
            <w:sz w:val="24"/>
            <w:szCs w:val="24"/>
          </w:rPr>
          <w:delText>17</w:delText>
        </w:r>
        <w:r>
          <w:rPr>
            <w:i/>
            <w:sz w:val="24"/>
            <w:szCs w:val="24"/>
          </w:rPr>
          <w:fldChar w:fldCharType="end"/>
        </w:r>
        <w:r>
          <w:fldChar w:fldCharType="begin"/>
        </w:r>
        <w:r>
          <w:delInstrText>HYPERLINK "https://www.zotero.org/google-docs/?toFQld" \h</w:delInstrText>
        </w:r>
        <w:r>
          <w:fldChar w:fldCharType="separate"/>
        </w:r>
        <w:r>
          <w:rPr>
            <w:sz w:val="24"/>
            <w:szCs w:val="24"/>
          </w:rPr>
          <w:delText>)</w:delText>
        </w:r>
        <w:r>
          <w:rPr>
            <w:sz w:val="24"/>
            <w:szCs w:val="24"/>
          </w:rPr>
          <w:fldChar w:fldCharType="end"/>
        </w:r>
        <w:r>
          <w:rPr>
            <w:sz w:val="24"/>
            <w:szCs w:val="24"/>
          </w:rPr>
          <w:delText xml:space="preserve">. In birds they might also be involved in thermoregulation and serve important respiration adaptations </w:delText>
        </w:r>
        <w:r>
          <w:fldChar w:fldCharType="begin"/>
        </w:r>
        <w:r>
          <w:delInstrText>HYPERLINK "https://www.zotero.org/google-docs/?VqBYiH" \h</w:delInstrText>
        </w:r>
        <w:r>
          <w:fldChar w:fldCharType="separate"/>
        </w:r>
        <w:r>
          <w:rPr>
            <w:sz w:val="24"/>
            <w:szCs w:val="24"/>
          </w:rPr>
          <w:delText>(</w:delText>
        </w:r>
        <w:r>
          <w:rPr>
            <w:sz w:val="24"/>
            <w:szCs w:val="24"/>
          </w:rPr>
          <w:fldChar w:fldCharType="end"/>
        </w:r>
        <w:r>
          <w:fldChar w:fldCharType="begin"/>
        </w:r>
        <w:r>
          <w:delInstrText>HYPERLINK "https://www.zotero.org/google-docs/?VqBYiH" \h</w:delInstrText>
        </w:r>
        <w:r>
          <w:fldChar w:fldCharType="separate"/>
        </w:r>
        <w:r>
          <w:rPr>
            <w:i/>
            <w:sz w:val="24"/>
            <w:szCs w:val="24"/>
          </w:rPr>
          <w:delText>18</w:delText>
        </w:r>
        <w:r>
          <w:rPr>
            <w:i/>
            <w:sz w:val="24"/>
            <w:szCs w:val="24"/>
          </w:rPr>
          <w:fldChar w:fldCharType="end"/>
        </w:r>
        <w:r>
          <w:fldChar w:fldCharType="begin"/>
        </w:r>
        <w:r>
          <w:delInstrText>HYPERLINK "https://www.zotero.org/google-docs/?VqBYiH" \h</w:delInstrText>
        </w:r>
        <w:r>
          <w:fldChar w:fldCharType="separate"/>
        </w:r>
        <w:r>
          <w:rPr>
            <w:sz w:val="24"/>
            <w:szCs w:val="24"/>
          </w:rPr>
          <w:delText>)</w:delText>
        </w:r>
        <w:r>
          <w:rPr>
            <w:sz w:val="24"/>
            <w:szCs w:val="24"/>
          </w:rPr>
          <w:fldChar w:fldCharType="end"/>
        </w:r>
        <w:r>
          <w:rPr>
            <w:sz w:val="24"/>
            <w:szCs w:val="24"/>
          </w:rPr>
          <w:delText xml:space="preserve">. Monitor lizards and other reptiles have an inflatable gular cavity that aids in respiration </w:delText>
        </w:r>
        <w:r>
          <w:fldChar w:fldCharType="begin"/>
        </w:r>
        <w:r>
          <w:delInstrText>HYPERLINK "https://www.zotero.org/google-docs/?fMWJzO" \h</w:delInstrText>
        </w:r>
        <w:r>
          <w:fldChar w:fldCharType="separate"/>
        </w:r>
        <w:r>
          <w:rPr>
            <w:sz w:val="24"/>
            <w:szCs w:val="24"/>
          </w:rPr>
          <w:delText>(</w:delText>
        </w:r>
        <w:r>
          <w:rPr>
            <w:sz w:val="24"/>
            <w:szCs w:val="24"/>
          </w:rPr>
          <w:fldChar w:fldCharType="end"/>
        </w:r>
        <w:r>
          <w:fldChar w:fldCharType="begin"/>
        </w:r>
        <w:r>
          <w:delInstrText>HYPERLINK "https://www.zotero.org/google-docs/?fMWJzO" \h</w:delInstrText>
        </w:r>
        <w:r>
          <w:fldChar w:fldCharType="separate"/>
        </w:r>
        <w:r>
          <w:rPr>
            <w:i/>
            <w:sz w:val="24"/>
            <w:szCs w:val="24"/>
          </w:rPr>
          <w:delText>19</w:delText>
        </w:r>
        <w:r>
          <w:rPr>
            <w:i/>
            <w:sz w:val="24"/>
            <w:szCs w:val="24"/>
          </w:rPr>
          <w:fldChar w:fldCharType="end"/>
        </w:r>
        <w:r>
          <w:fldChar w:fldCharType="begin"/>
        </w:r>
        <w:r>
          <w:delInstrText>HYPERLINK "https://www.zotero.org/google-docs/?fMWJzO" \h</w:delInstrText>
        </w:r>
        <w:r>
          <w:fldChar w:fldCharType="separate"/>
        </w:r>
        <w:r>
          <w:rPr>
            <w:sz w:val="24"/>
            <w:szCs w:val="24"/>
          </w:rPr>
          <w:delText>)</w:delText>
        </w:r>
        <w:r>
          <w:rPr>
            <w:sz w:val="24"/>
            <w:szCs w:val="24"/>
          </w:rPr>
          <w:fldChar w:fldCharType="end"/>
        </w:r>
      </w:del>
      <w:ins w:id="151" w:author="Sophie Bur" w:date="2024-03-19T11:59:00Z">
        <w:r>
          <w:rPr>
            <w:b/>
            <w:sz w:val="24"/>
            <w:szCs w:val="24"/>
          </w:rPr>
          <w:t>Overview elastic semi-circular biological structures</w:t>
        </w:r>
      </w:ins>
      <w:moveFromRangeStart w:id="152" w:author="Sophie Bur" w:date="2024-03-19T11:59:00Z" w:name="move161741989"/>
      <w:moveFrom w:id="153" w:author="Sophie Bur" w:date="2024-03-19T11:59:00Z">
        <w:r>
          <w:rPr>
            <w:sz w:val="24"/>
            <w:szCs w:val="24"/>
          </w:rPr>
          <w:t xml:space="preserve"> and may serve social functions (e.g., mate attraction). </w:t>
        </w:r>
      </w:moveFrom>
      <w:moveFromRangeEnd w:id="152"/>
      <w:del w:id="154" w:author="Sophie Bur" w:date="2024-03-19T11:59:00Z">
        <w:r>
          <w:rPr>
            <w:sz w:val="24"/>
            <w:szCs w:val="24"/>
          </w:rPr>
          <w:delText xml:space="preserve">Many of these suggested functions have not been empirically tested and there are no detailed studies of dynamic shape and size variation of these inflatable biological structures. In this report we show that focusing on elastic structures can help fill knowledge gaps and make a first step towards a completely new layer to morphometry studies that so far mostly focus on skeletal, bony structures.  </w:delText>
        </w:r>
      </w:del>
    </w:p>
    <w:p w14:paraId="12CE5298" w14:textId="77777777" w:rsidR="00B028CC" w:rsidRDefault="00B028CC">
      <w:pPr>
        <w:jc w:val="both"/>
        <w:rPr>
          <w:del w:id="155" w:author="Sophie Bur" w:date="2024-03-19T11:59:00Z"/>
          <w:sz w:val="24"/>
          <w:szCs w:val="24"/>
        </w:rPr>
      </w:pPr>
    </w:p>
    <w:p w14:paraId="10434932" w14:textId="657CA95D" w:rsidR="00B028CC" w:rsidRDefault="00B028CC">
      <w:pPr>
        <w:jc w:val="center"/>
        <w:rPr>
          <w:del w:id="156" w:author="Sophie Bur" w:date="2024-03-19T11:59:00Z"/>
          <w:sz w:val="24"/>
          <w:szCs w:val="24"/>
        </w:rPr>
      </w:pPr>
    </w:p>
    <w:p w14:paraId="076B6B0C" w14:textId="5FB9328A" w:rsidR="0048593E" w:rsidRDefault="00000000" w:rsidP="00FE14A2">
      <w:pPr>
        <w:spacing w:after="280"/>
        <w:rPr>
          <w:ins w:id="157" w:author="Sophie Bur" w:date="2024-03-19T11:59:00Z"/>
          <w:sz w:val="24"/>
          <w:szCs w:val="24"/>
        </w:rPr>
      </w:pPr>
      <w:moveFromRangeStart w:id="158" w:author="Sophie Bur" w:date="2024-03-19T11:59:00Z" w:name="move161741988"/>
      <w:moveFrom w:id="159" w:author="Sophie Bur" w:date="2024-03-19T11:59:00Z">
        <w:r>
          <w:rPr>
            <w:b/>
            <w:sz w:val="24"/>
            <w:szCs w:val="24"/>
          </w:rPr>
          <w:t xml:space="preserve">Figure 1. </w:t>
        </w:r>
      </w:moveFrom>
      <w:moveFromRangeEnd w:id="158"/>
      <w:r>
        <w:rPr>
          <w:b/>
          <w:sz w:val="24"/>
          <w:szCs w:val="24"/>
        </w:rPr>
        <w:t xml:space="preserve"> </w:t>
      </w:r>
      <w:r>
        <w:rPr>
          <w:sz w:val="24"/>
          <w:szCs w:val="24"/>
        </w:rPr>
        <w:t xml:space="preserve">Examples of different species with elastic endogenous and exogenous biological structures that are trackable as </w:t>
      </w:r>
      <w:del w:id="160" w:author="Sophie Bur" w:date="2024-03-19T11:59:00Z">
        <w:r>
          <w:rPr>
            <w:sz w:val="24"/>
            <w:szCs w:val="24"/>
          </w:rPr>
          <w:delText>demi</w:delText>
        </w:r>
      </w:del>
      <w:ins w:id="161" w:author="Sophie Bur" w:date="2024-03-19T11:59:00Z">
        <w:r>
          <w:rPr>
            <w:sz w:val="24"/>
            <w:szCs w:val="24"/>
          </w:rPr>
          <w:t>semi</w:t>
        </w:r>
      </w:ins>
      <w:r>
        <w:rPr>
          <w:sz w:val="24"/>
          <w:szCs w:val="24"/>
        </w:rPr>
        <w:t xml:space="preserve"> circles with the approaches described in this report. From top-left to top right, guineafowl puffer (</w:t>
      </w:r>
      <w:r>
        <w:rPr>
          <w:i/>
          <w:sz w:val="24"/>
          <w:szCs w:val="24"/>
        </w:rPr>
        <w:t>Arothron meleagris</w:t>
      </w:r>
      <w:r>
        <w:rPr>
          <w:sz w:val="24"/>
          <w:szCs w:val="24"/>
        </w:rPr>
        <w:t>), greater sage-grouse (</w:t>
      </w:r>
      <w:r>
        <w:rPr>
          <w:i/>
          <w:sz w:val="24"/>
          <w:szCs w:val="24"/>
        </w:rPr>
        <w:t>Centrocercus urophasianus</w:t>
      </w:r>
      <w:r>
        <w:rPr>
          <w:sz w:val="24"/>
          <w:szCs w:val="24"/>
        </w:rPr>
        <w:t>), green tree frog (</w:t>
      </w:r>
      <w:r>
        <w:rPr>
          <w:i/>
          <w:sz w:val="24"/>
          <w:szCs w:val="24"/>
        </w:rPr>
        <w:t>Hyla cinerea</w:t>
      </w:r>
      <w:r>
        <w:rPr>
          <w:sz w:val="24"/>
          <w:szCs w:val="24"/>
        </w:rPr>
        <w:t>), prairie chicken (</w:t>
      </w:r>
      <w:r>
        <w:rPr>
          <w:i/>
          <w:sz w:val="24"/>
          <w:szCs w:val="24"/>
        </w:rPr>
        <w:t>Tympanuchus cupido</w:t>
      </w:r>
      <w:r>
        <w:rPr>
          <w:sz w:val="24"/>
          <w:szCs w:val="24"/>
        </w:rPr>
        <w:t>), magnificent frigatebird (</w:t>
      </w:r>
      <w:r>
        <w:rPr>
          <w:i/>
          <w:sz w:val="24"/>
          <w:szCs w:val="24"/>
        </w:rPr>
        <w:t>Fregata magnificens</w:t>
      </w:r>
      <w:r>
        <w:rPr>
          <w:sz w:val="24"/>
          <w:szCs w:val="24"/>
        </w:rPr>
        <w:t>), siamang (</w:t>
      </w:r>
      <w:r>
        <w:rPr>
          <w:i/>
          <w:sz w:val="24"/>
          <w:szCs w:val="24"/>
        </w:rPr>
        <w:t>Symphalangus syndactylys</w:t>
      </w:r>
      <w:r>
        <w:rPr>
          <w:sz w:val="24"/>
          <w:szCs w:val="24"/>
        </w:rPr>
        <w:t>), elephant seal (</w:t>
      </w:r>
      <w:r>
        <w:rPr>
          <w:i/>
          <w:sz w:val="24"/>
          <w:szCs w:val="24"/>
        </w:rPr>
        <w:t>Mirounga angustirostris</w:t>
      </w:r>
      <w:r>
        <w:rPr>
          <w:sz w:val="24"/>
          <w:szCs w:val="24"/>
        </w:rPr>
        <w:t>)</w:t>
      </w:r>
      <w:r w:rsidR="00FE14A2">
        <w:rPr>
          <w:sz w:val="24"/>
          <w:szCs w:val="24"/>
        </w:rPr>
        <w:t>.</w:t>
      </w:r>
      <w:del w:id="162" w:author="Sophie Bur" w:date="2024-03-19T11:59:00Z">
        <w:r>
          <w:rPr>
            <w:sz w:val="24"/>
            <w:szCs w:val="24"/>
          </w:rPr>
          <w:delText>Especially,</w:delText>
        </w:r>
      </w:del>
      <w:r w:rsidR="00FE14A2" w:rsidRPr="00FE14A2">
        <w:rPr>
          <w:noProof/>
        </w:rPr>
        <w:t xml:space="preserve"> </w:t>
      </w:r>
      <w:r w:rsidR="00FE14A2">
        <w:rPr>
          <w:noProof/>
        </w:rPr>
        <w:drawing>
          <wp:inline distT="0" distB="0" distL="0" distR="0" wp14:anchorId="5AD62629" wp14:editId="0955121E">
            <wp:extent cx="5998845" cy="3951605"/>
            <wp:effectExtent l="0" t="0" r="1905" b="0"/>
            <wp:docPr id="1954221172" name="Picture 1" descr="A collage of different bi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221172" name="Picture 1" descr="A collage of different birds&#10;&#10;Description automatically generated"/>
                    <pic:cNvPicPr>
                      <a:picLocks noChangeAspect="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98845" cy="3951605"/>
                    </a:xfrm>
                    <a:prstGeom prst="rect">
                      <a:avLst/>
                    </a:prstGeom>
                    <a:noFill/>
                    <a:ln>
                      <a:noFill/>
                    </a:ln>
                  </pic:spPr>
                </pic:pic>
              </a:graphicData>
            </a:graphic>
          </wp:inline>
        </w:drawing>
      </w:r>
    </w:p>
    <w:p w14:paraId="3EF6729E" w14:textId="65BD8FE8" w:rsidR="0048593E" w:rsidRDefault="00000000">
      <w:pPr>
        <w:spacing w:line="360" w:lineRule="auto"/>
        <w:ind w:firstLine="720"/>
        <w:rPr>
          <w:ins w:id="163" w:author="Sophie Bur" w:date="2024-03-19T11:59:00Z"/>
          <w:sz w:val="24"/>
          <w:szCs w:val="24"/>
        </w:rPr>
      </w:pPr>
      <w:ins w:id="164" w:author="Sophie Bur" w:date="2024-03-19T11:59:00Z">
        <w:r>
          <w:rPr>
            <w:sz w:val="24"/>
            <w:szCs w:val="24"/>
          </w:rPr>
          <w:t>Elastic structures are involved</w:t>
        </w:r>
      </w:ins>
      <w:r>
        <w:rPr>
          <w:sz w:val="24"/>
          <w:szCs w:val="24"/>
        </w:rPr>
        <w:t xml:space="preserve"> in </w:t>
      </w:r>
      <w:ins w:id="165" w:author="Sophie Bur" w:date="2024-03-19T11:59:00Z">
        <w:r>
          <w:rPr>
            <w:sz w:val="24"/>
            <w:szCs w:val="24"/>
          </w:rPr>
          <w:t xml:space="preserve">a wide variety of behaviors and ecological functions. In many species the expandable, oftentimes semi-circular structures are involved in communication, both acoustically and visually </w:t>
        </w:r>
        <w:r>
          <w:fldChar w:fldCharType="begin"/>
        </w:r>
        <w:r>
          <w:instrText>HYPERLINK "https://www.zotero.org/google-docs/?vVBL9i" \h</w:instrText>
        </w:r>
        <w:r>
          <w:fldChar w:fldCharType="separate"/>
        </w:r>
        <w:r>
          <w:rPr>
            <w:sz w:val="24"/>
            <w:szCs w:val="24"/>
          </w:rPr>
          <w:t>(13,14)</w:t>
        </w:r>
        <w:r>
          <w:rPr>
            <w:sz w:val="24"/>
            <w:szCs w:val="24"/>
          </w:rPr>
          <w:fldChar w:fldCharType="end"/>
        </w:r>
        <w:r>
          <w:rPr>
            <w:sz w:val="24"/>
            <w:szCs w:val="24"/>
          </w:rPr>
          <w:t xml:space="preserve">. Such expandable structure may serve a function in mate attraction </w:t>
        </w:r>
        <w:r>
          <w:fldChar w:fldCharType="begin"/>
        </w:r>
        <w:r>
          <w:instrText>HYPERLINK "https://www.zotero.org/google-docs/?toFQld" \h</w:instrText>
        </w:r>
        <w:r>
          <w:fldChar w:fldCharType="separate"/>
        </w:r>
        <w:r>
          <w:rPr>
            <w:sz w:val="24"/>
            <w:szCs w:val="24"/>
          </w:rPr>
          <w:t>(14–17)</w:t>
        </w:r>
        <w:r>
          <w:rPr>
            <w:sz w:val="24"/>
            <w:szCs w:val="24"/>
          </w:rPr>
          <w:fldChar w:fldCharType="end"/>
        </w:r>
        <w:r>
          <w:rPr>
            <w:sz w:val="24"/>
            <w:szCs w:val="24"/>
          </w:rPr>
          <w:t xml:space="preserve">. In birds they might also be involved in thermoregulation and stem from </w:t>
        </w:r>
        <w:r>
          <w:rPr>
            <w:sz w:val="24"/>
            <w:szCs w:val="24"/>
          </w:rPr>
          <w:lastRenderedPageBreak/>
          <w:t xml:space="preserve">respiratory adaptations </w:t>
        </w:r>
        <w:r>
          <w:fldChar w:fldCharType="begin"/>
        </w:r>
        <w:r>
          <w:instrText>HYPERLINK "https://www.zotero.org/google-docs/?VqBYiH" \h</w:instrText>
        </w:r>
        <w:r>
          <w:fldChar w:fldCharType="separate"/>
        </w:r>
        <w:r>
          <w:rPr>
            <w:sz w:val="24"/>
            <w:szCs w:val="24"/>
          </w:rPr>
          <w:t>(18)</w:t>
        </w:r>
        <w:r>
          <w:rPr>
            <w:sz w:val="24"/>
            <w:szCs w:val="24"/>
          </w:rPr>
          <w:fldChar w:fldCharType="end"/>
        </w:r>
        <w:r>
          <w:rPr>
            <w:sz w:val="24"/>
            <w:szCs w:val="24"/>
          </w:rPr>
          <w:t xml:space="preserve">. Monitor lizards and other reptiles have an inflatable gular cavity that aids in respiration </w:t>
        </w:r>
        <w:r>
          <w:fldChar w:fldCharType="begin"/>
        </w:r>
        <w:r>
          <w:instrText>HYPERLINK "https://www.zotero.org/google-docs/?fMWJzO" \h</w:instrText>
        </w:r>
        <w:r>
          <w:fldChar w:fldCharType="separate"/>
        </w:r>
        <w:r>
          <w:rPr>
            <w:sz w:val="24"/>
            <w:szCs w:val="24"/>
          </w:rPr>
          <w:t>(19)</w:t>
        </w:r>
        <w:r>
          <w:rPr>
            <w:sz w:val="24"/>
            <w:szCs w:val="24"/>
          </w:rPr>
          <w:fldChar w:fldCharType="end"/>
        </w:r>
      </w:ins>
      <w:moveToRangeStart w:id="166" w:author="Sophie Bur" w:date="2024-03-19T11:59:00Z" w:name="move161741989"/>
      <w:moveTo w:id="167" w:author="Sophie Bur" w:date="2024-03-19T11:59:00Z">
        <w:r>
          <w:rPr>
            <w:sz w:val="24"/>
            <w:szCs w:val="24"/>
          </w:rPr>
          <w:t xml:space="preserve"> and may serve social functions (e.g., mate attraction). </w:t>
        </w:r>
      </w:moveTo>
      <w:moveToRangeEnd w:id="166"/>
      <w:del w:id="168" w:author="Sophie Bur" w:date="2024-03-19T11:59:00Z">
        <w:r>
          <w:rPr>
            <w:sz w:val="24"/>
            <w:szCs w:val="24"/>
          </w:rPr>
          <w:delText>the</w:delText>
        </w:r>
      </w:del>
      <w:ins w:id="169" w:author="Sophie Bur" w:date="2024-03-19T11:59:00Z">
        <w:r>
          <w:rPr>
            <w:sz w:val="24"/>
            <w:szCs w:val="24"/>
          </w:rPr>
          <w:t xml:space="preserve">Many of these suggested functions remain empirically untested. There are also no detailed studies of dynamic shape and size variation of these inflatable biological structures. Here we show how focusing on elastic structures provides a first step towards a new layer of morphometry analyses, thus far mostly focused on skeletal, bony structures, which in turn can bridge knowledge gaps. </w:t>
        </w:r>
        <w:r>
          <w:rPr>
            <w:sz w:val="24"/>
            <w:szCs w:val="24"/>
          </w:rPr>
          <w:br/>
          <w:t xml:space="preserve"> </w:t>
        </w:r>
      </w:ins>
    </w:p>
    <w:p w14:paraId="0F97E746" w14:textId="0AEDC62E" w:rsidR="0048593E" w:rsidRDefault="00000000">
      <w:pPr>
        <w:spacing w:after="280" w:line="360" w:lineRule="auto"/>
        <w:ind w:firstLine="720"/>
        <w:rPr>
          <w:sz w:val="24"/>
          <w:szCs w:val="24"/>
        </w:rPr>
        <w:pPrChange w:id="170" w:author="Sophie Bur" w:date="2024-03-19T11:59:00Z">
          <w:pPr>
            <w:spacing w:after="280"/>
            <w:ind w:firstLine="720"/>
            <w:jc w:val="both"/>
          </w:pPr>
        </w:pPrChange>
      </w:pPr>
      <w:ins w:id="171" w:author="Sophie Bur" w:date="2024-03-19T11:59:00Z">
        <w:r>
          <w:rPr>
            <w:sz w:val="24"/>
            <w:szCs w:val="24"/>
          </w:rPr>
          <w:t>In the particular</w:t>
        </w:r>
      </w:ins>
      <w:r>
        <w:rPr>
          <w:sz w:val="24"/>
          <w:szCs w:val="24"/>
        </w:rPr>
        <w:t xml:space="preserve"> case of laryngeal air sacs, there is a lack of </w:t>
      </w:r>
      <w:ins w:id="172" w:author="Sophie Bur" w:date="2024-03-19T11:59:00Z">
        <w:r>
          <w:rPr>
            <w:sz w:val="24"/>
            <w:szCs w:val="24"/>
          </w:rPr>
          <w:t xml:space="preserve">tools and data that are needed for </w:t>
        </w:r>
      </w:ins>
      <w:r>
        <w:rPr>
          <w:sz w:val="24"/>
          <w:szCs w:val="24"/>
        </w:rPr>
        <w:t xml:space="preserve">empirical </w:t>
      </w:r>
      <w:del w:id="173" w:author="Sophie Bur" w:date="2024-03-19T11:59:00Z">
        <w:r>
          <w:rPr>
            <w:sz w:val="24"/>
            <w:szCs w:val="24"/>
          </w:rPr>
          <w:delText xml:space="preserve">study with an added problem of the </w:delText>
        </w:r>
      </w:del>
      <w:ins w:id="174" w:author="Sophie Bur" w:date="2024-03-19T11:59:00Z">
        <w:r>
          <w:rPr>
            <w:sz w:val="24"/>
            <w:szCs w:val="24"/>
          </w:rPr>
          <w:t xml:space="preserve">research in this domain to thrive. This is not for a </w:t>
        </w:r>
      </w:ins>
      <w:r>
        <w:rPr>
          <w:sz w:val="24"/>
          <w:szCs w:val="24"/>
        </w:rPr>
        <w:t xml:space="preserve">lack of </w:t>
      </w:r>
      <w:del w:id="175" w:author="Sophie Bur" w:date="2024-03-19T11:59:00Z">
        <w:r>
          <w:rPr>
            <w:sz w:val="24"/>
            <w:szCs w:val="24"/>
          </w:rPr>
          <w:delText xml:space="preserve">data that help develop tools or falsify hypotheses, and this is despite a widely shared conviction of the </w:delText>
        </w:r>
      </w:del>
      <w:ins w:id="176" w:author="Sophie Bur" w:date="2024-03-19T11:59:00Z">
        <w:r>
          <w:rPr>
            <w:sz w:val="24"/>
            <w:szCs w:val="24"/>
          </w:rPr>
          <w:t xml:space="preserve">interest and there seems to be a gap of methodological and </w:t>
        </w:r>
      </w:ins>
      <w:r>
        <w:rPr>
          <w:sz w:val="24"/>
          <w:szCs w:val="24"/>
        </w:rPr>
        <w:t xml:space="preserve">theoretical </w:t>
      </w:r>
      <w:del w:id="177" w:author="Sophie Bur" w:date="2024-03-19T11:59:00Z">
        <w:r>
          <w:rPr>
            <w:sz w:val="24"/>
            <w:szCs w:val="24"/>
          </w:rPr>
          <w:delText>importance of</w:delText>
        </w:r>
      </w:del>
      <w:ins w:id="178" w:author="Sophie Bur" w:date="2024-03-19T11:59:00Z">
        <w:r>
          <w:rPr>
            <w:sz w:val="24"/>
            <w:szCs w:val="24"/>
          </w:rPr>
          <w:t>knowledge when it comes to</w:t>
        </w:r>
      </w:ins>
      <w:r>
        <w:rPr>
          <w:sz w:val="24"/>
          <w:szCs w:val="24"/>
        </w:rPr>
        <w:t xml:space="preserve"> air sacs</w:t>
      </w:r>
      <w:del w:id="179" w:author="Sophie Bur" w:date="2024-03-19T11:59:00Z">
        <w:r>
          <w:rPr>
            <w:sz w:val="24"/>
            <w:szCs w:val="24"/>
          </w:rPr>
          <w:delText xml:space="preserve"> for bioacoustics and </w:delText>
        </w:r>
      </w:del>
      <w:ins w:id="180" w:author="Sophie Bur" w:date="2024-03-19T11:59:00Z">
        <w:r>
          <w:rPr>
            <w:sz w:val="24"/>
            <w:szCs w:val="24"/>
          </w:rPr>
          <w:t xml:space="preserve">. For example, understanding the function and functioning of air sacs is widely accepted as relevant to understanding the </w:t>
        </w:r>
      </w:ins>
      <w:r>
        <w:rPr>
          <w:sz w:val="24"/>
          <w:szCs w:val="24"/>
        </w:rPr>
        <w:t xml:space="preserve">evolution of </w:t>
      </w:r>
      <w:ins w:id="181" w:author="Sophie Bur" w:date="2024-03-19T11:59:00Z">
        <w:r>
          <w:rPr>
            <w:sz w:val="24"/>
            <w:szCs w:val="24"/>
          </w:rPr>
          <w:t xml:space="preserve">animal </w:t>
        </w:r>
      </w:ins>
      <w:r>
        <w:rPr>
          <w:sz w:val="24"/>
          <w:szCs w:val="24"/>
        </w:rPr>
        <w:t>communication</w:t>
      </w:r>
      <w:del w:id="182" w:author="Sophie Bur" w:date="2024-03-19T11:59:00Z">
        <w:r>
          <w:rPr>
            <w:sz w:val="24"/>
            <w:szCs w:val="24"/>
          </w:rPr>
          <w:delText xml:space="preserve"> and language</w:delText>
        </w:r>
      </w:del>
      <w:ins w:id="183" w:author="Sophie Bur" w:date="2024-03-19T11:59:00Z">
        <w:r>
          <w:rPr>
            <w:sz w:val="24"/>
            <w:szCs w:val="24"/>
          </w:rPr>
          <w:t>, including human speech</w:t>
        </w:r>
      </w:ins>
      <w:r>
        <w:rPr>
          <w:sz w:val="24"/>
          <w:szCs w:val="24"/>
        </w:rPr>
        <w:t xml:space="preserve"> </w:t>
      </w:r>
      <w:r>
        <w:fldChar w:fldCharType="begin"/>
      </w:r>
      <w:r>
        <w:instrText>HYPERLINK "https://www.zotero.org/google-docs/?Ap77ni" \h</w:instrText>
      </w:r>
      <w:r>
        <w:fldChar w:fldCharType="separate"/>
      </w:r>
      <w:del w:id="184" w:author="Sophie Bur" w:date="2024-03-19T11:59:00Z">
        <w:r>
          <w:rPr>
            <w:sz w:val="24"/>
            <w:szCs w:val="24"/>
          </w:rPr>
          <w:delText>(</w:delText>
        </w:r>
      </w:del>
      <w:ins w:id="185" w:author="Sophie Bur" w:date="2024-03-19T11:59:00Z">
        <w:r>
          <w:rPr>
            <w:sz w:val="24"/>
            <w:szCs w:val="24"/>
          </w:rPr>
          <w:t>(13,15,20–22)</w:t>
        </w:r>
      </w:ins>
      <w:r>
        <w:rPr>
          <w:sz w:val="24"/>
          <w:szCs w:val="24"/>
        </w:rPr>
        <w:fldChar w:fldCharType="end"/>
      </w:r>
      <w:del w:id="186" w:author="Sophie Bur" w:date="2024-03-19T11:59:00Z">
        <w:r>
          <w:fldChar w:fldCharType="begin"/>
        </w:r>
        <w:r>
          <w:delInstrText>HYPERLINK "https://www.zotero.org/google-docs/?Ap77ni" \h</w:delInstrText>
        </w:r>
        <w:r>
          <w:fldChar w:fldCharType="separate"/>
        </w:r>
        <w:r>
          <w:rPr>
            <w:i/>
            <w:sz w:val="24"/>
            <w:szCs w:val="24"/>
          </w:rPr>
          <w:delText>13</w:delText>
        </w:r>
        <w:r>
          <w:rPr>
            <w:i/>
            <w:sz w:val="24"/>
            <w:szCs w:val="24"/>
          </w:rPr>
          <w:fldChar w:fldCharType="end"/>
        </w:r>
        <w:r>
          <w:fldChar w:fldCharType="begin"/>
        </w:r>
        <w:r>
          <w:delInstrText>HYPERLINK "https://www.zotero.org/google-docs/?Ap77ni" \h</w:delInstrText>
        </w:r>
        <w:r>
          <w:fldChar w:fldCharType="separate"/>
        </w:r>
        <w:r>
          <w:rPr>
            <w:sz w:val="24"/>
            <w:szCs w:val="24"/>
          </w:rPr>
          <w:delText xml:space="preserve">, </w:delText>
        </w:r>
        <w:r>
          <w:rPr>
            <w:sz w:val="24"/>
            <w:szCs w:val="24"/>
          </w:rPr>
          <w:fldChar w:fldCharType="end"/>
        </w:r>
        <w:r>
          <w:fldChar w:fldCharType="begin"/>
        </w:r>
        <w:r>
          <w:delInstrText>HYPERLINK "https://www.zotero.org/google-docs/?Ap77ni" \h</w:delInstrText>
        </w:r>
        <w:r>
          <w:fldChar w:fldCharType="separate"/>
        </w:r>
        <w:r>
          <w:rPr>
            <w:i/>
            <w:sz w:val="24"/>
            <w:szCs w:val="24"/>
          </w:rPr>
          <w:delText>15</w:delText>
        </w:r>
        <w:r>
          <w:rPr>
            <w:i/>
            <w:sz w:val="24"/>
            <w:szCs w:val="24"/>
          </w:rPr>
          <w:fldChar w:fldCharType="end"/>
        </w:r>
        <w:r>
          <w:fldChar w:fldCharType="begin"/>
        </w:r>
        <w:r>
          <w:delInstrText>HYPERLINK "https://www.zotero.org/google-docs/?Ap77ni" \h</w:delInstrText>
        </w:r>
        <w:r>
          <w:fldChar w:fldCharType="separate"/>
        </w:r>
        <w:r>
          <w:rPr>
            <w:sz w:val="24"/>
            <w:szCs w:val="24"/>
          </w:rPr>
          <w:delText xml:space="preserve">, </w:delText>
        </w:r>
        <w:r>
          <w:rPr>
            <w:sz w:val="24"/>
            <w:szCs w:val="24"/>
          </w:rPr>
          <w:fldChar w:fldCharType="end"/>
        </w:r>
        <w:r>
          <w:fldChar w:fldCharType="begin"/>
        </w:r>
        <w:r>
          <w:delInstrText>HYPERLINK "https://www.zotero.org/google-docs/?Ap77ni" \h</w:delInstrText>
        </w:r>
        <w:r>
          <w:fldChar w:fldCharType="separate"/>
        </w:r>
        <w:r>
          <w:rPr>
            <w:i/>
            <w:sz w:val="24"/>
            <w:szCs w:val="24"/>
          </w:rPr>
          <w:delText>20</w:delText>
        </w:r>
        <w:r>
          <w:rPr>
            <w:i/>
            <w:sz w:val="24"/>
            <w:szCs w:val="24"/>
          </w:rPr>
          <w:fldChar w:fldCharType="end"/>
        </w:r>
        <w:r>
          <w:fldChar w:fldCharType="begin"/>
        </w:r>
        <w:r>
          <w:delInstrText>HYPERLINK "https://www.zotero.org/google-docs/?Ap77ni" \h</w:delInstrText>
        </w:r>
        <w:r>
          <w:fldChar w:fldCharType="separate"/>
        </w:r>
        <w:r>
          <w:rPr>
            <w:sz w:val="24"/>
            <w:szCs w:val="24"/>
          </w:rPr>
          <w:delText>–</w:delText>
        </w:r>
        <w:r>
          <w:rPr>
            <w:sz w:val="24"/>
            <w:szCs w:val="24"/>
          </w:rPr>
          <w:fldChar w:fldCharType="end"/>
        </w:r>
        <w:r>
          <w:fldChar w:fldCharType="begin"/>
        </w:r>
        <w:r>
          <w:delInstrText>HYPERLINK "https://www.zotero.org/google-docs/?Ap77ni" \h</w:delInstrText>
        </w:r>
        <w:r>
          <w:fldChar w:fldCharType="separate"/>
        </w:r>
        <w:r>
          <w:rPr>
            <w:i/>
            <w:sz w:val="24"/>
            <w:szCs w:val="24"/>
          </w:rPr>
          <w:delText>22</w:delText>
        </w:r>
        <w:r>
          <w:rPr>
            <w:i/>
            <w:sz w:val="24"/>
            <w:szCs w:val="24"/>
          </w:rPr>
          <w:fldChar w:fldCharType="end"/>
        </w:r>
        <w:r>
          <w:fldChar w:fldCharType="begin"/>
        </w:r>
        <w:r>
          <w:delInstrText>HYPERLINK "https://www.zotero.org/google-docs/?Ap77ni" \h</w:delInstrText>
        </w:r>
        <w:r>
          <w:fldChar w:fldCharType="separate"/>
        </w:r>
        <w:r>
          <w:rPr>
            <w:sz w:val="24"/>
            <w:szCs w:val="24"/>
          </w:rPr>
          <w:delText>)</w:delText>
        </w:r>
        <w:r>
          <w:rPr>
            <w:sz w:val="24"/>
            <w:szCs w:val="24"/>
          </w:rPr>
          <w:fldChar w:fldCharType="end"/>
        </w:r>
        <w:r>
          <w:rPr>
            <w:sz w:val="24"/>
            <w:szCs w:val="24"/>
          </w:rPr>
          <w:delText>.</w:delText>
        </w:r>
      </w:del>
      <w:ins w:id="187" w:author="Sophie Bur" w:date="2024-03-19T11:59:00Z">
        <w:r>
          <w:rPr>
            <w:sz w:val="24"/>
            <w:szCs w:val="24"/>
          </w:rPr>
          <w:t>.</w:t>
        </w:r>
      </w:ins>
      <w:r>
        <w:rPr>
          <w:sz w:val="24"/>
          <w:szCs w:val="24"/>
        </w:rPr>
        <w:t xml:space="preserve"> In this paper we </w:t>
      </w:r>
      <w:del w:id="188" w:author="Sophie Bur" w:date="2024-03-19T11:59:00Z">
        <w:r>
          <w:rPr>
            <w:sz w:val="24"/>
            <w:szCs w:val="24"/>
          </w:rPr>
          <w:delText>resolve</w:delText>
        </w:r>
      </w:del>
      <w:ins w:id="189" w:author="Sophie Bur" w:date="2024-03-19T11:59:00Z">
        <w:r>
          <w:rPr>
            <w:sz w:val="24"/>
            <w:szCs w:val="24"/>
          </w:rPr>
          <w:t>bridge</w:t>
        </w:r>
      </w:ins>
      <w:r>
        <w:rPr>
          <w:sz w:val="24"/>
          <w:szCs w:val="24"/>
        </w:rPr>
        <w:t xml:space="preserve"> this gap and provide a toolkit for tracking </w:t>
      </w:r>
      <w:del w:id="190" w:author="Sophie Bur" w:date="2024-03-19T11:59:00Z">
        <w:r>
          <w:rPr>
            <w:sz w:val="24"/>
            <w:szCs w:val="24"/>
          </w:rPr>
          <w:delText xml:space="preserve">of </w:delText>
        </w:r>
      </w:del>
      <w:r>
        <w:rPr>
          <w:sz w:val="24"/>
          <w:szCs w:val="24"/>
        </w:rPr>
        <w:t xml:space="preserve">elastic kinematics </w:t>
      </w:r>
      <w:del w:id="191" w:author="Sophie Bur" w:date="2024-03-19T11:59:00Z">
        <w:r>
          <w:rPr>
            <w:sz w:val="24"/>
            <w:szCs w:val="24"/>
          </w:rPr>
          <w:delText>with</w:delText>
        </w:r>
      </w:del>
      <w:ins w:id="192" w:author="Sophie Bur" w:date="2024-03-19T11:59:00Z">
        <w:r>
          <w:rPr>
            <w:sz w:val="24"/>
            <w:szCs w:val="24"/>
          </w:rPr>
          <w:t>via</w:t>
        </w:r>
      </w:ins>
      <w:r>
        <w:rPr>
          <w:sz w:val="24"/>
          <w:szCs w:val="24"/>
        </w:rPr>
        <w:t xml:space="preserve"> I) a data archive for audiovisual recordings of siamang air sac during their singing, II) a computer vision </w:t>
      </w:r>
      <w:del w:id="193" w:author="Sophie Bur" w:date="2024-03-19T11:59:00Z">
        <w:r>
          <w:rPr>
            <w:sz w:val="24"/>
            <w:szCs w:val="24"/>
          </w:rPr>
          <w:delText>approach</w:delText>
        </w:r>
      </w:del>
      <w:ins w:id="194" w:author="Sophie Bur" w:date="2024-03-19T11:59:00Z">
        <w:r>
          <w:rPr>
            <w:sz w:val="24"/>
            <w:szCs w:val="24"/>
          </w:rPr>
          <w:t>pipeline</w:t>
        </w:r>
      </w:ins>
      <w:r>
        <w:rPr>
          <w:sz w:val="24"/>
          <w:szCs w:val="24"/>
        </w:rPr>
        <w:t xml:space="preserve"> for analyzing spherical biological structures and air sacs, and III) </w:t>
      </w:r>
      <w:del w:id="195" w:author="Sophie Bur" w:date="2024-03-19T11:59:00Z">
        <w:r>
          <w:rPr>
            <w:sz w:val="24"/>
            <w:szCs w:val="24"/>
          </w:rPr>
          <w:delText>a</w:delText>
        </w:r>
      </w:del>
      <w:r>
        <w:rPr>
          <w:sz w:val="24"/>
          <w:szCs w:val="24"/>
        </w:rPr>
        <w:t xml:space="preserve"> proof of concept analyses linking air sac inflation with vocal acoustics. Our toolkit </w:t>
      </w:r>
      <w:ins w:id="196" w:author="Sophie Bur" w:date="2024-03-19T11:59:00Z">
        <w:r>
          <w:rPr>
            <w:sz w:val="24"/>
            <w:szCs w:val="24"/>
          </w:rPr>
          <w:t xml:space="preserve">and proposed pipeline </w:t>
        </w:r>
      </w:ins>
      <w:r>
        <w:rPr>
          <w:sz w:val="24"/>
          <w:szCs w:val="24"/>
        </w:rPr>
        <w:t>can enable the study of elastic biological structures in many more systems</w:t>
      </w:r>
      <w:del w:id="197" w:author="Sophie Bur" w:date="2024-03-19T11:59:00Z">
        <w:r>
          <w:rPr>
            <w:sz w:val="24"/>
            <w:szCs w:val="24"/>
          </w:rPr>
          <w:delText xml:space="preserve"> and give</w:delText>
        </w:r>
      </w:del>
      <w:ins w:id="198" w:author="Sophie Bur" w:date="2024-03-19T11:59:00Z">
        <w:r>
          <w:rPr>
            <w:sz w:val="24"/>
            <w:szCs w:val="24"/>
          </w:rPr>
          <w:t>. They can provide indirect</w:t>
        </w:r>
      </w:ins>
      <w:r>
        <w:rPr>
          <w:sz w:val="24"/>
          <w:szCs w:val="24"/>
        </w:rPr>
        <w:t xml:space="preserve"> mechanistic </w:t>
      </w:r>
      <w:del w:id="199" w:author="Sophie Bur" w:date="2024-03-19T11:59:00Z">
        <w:r>
          <w:rPr>
            <w:sz w:val="24"/>
            <w:szCs w:val="24"/>
          </w:rPr>
          <w:delText xml:space="preserve">clues to </w:delText>
        </w:r>
      </w:del>
      <w:ins w:id="200" w:author="Sophie Bur" w:date="2024-03-19T11:59:00Z">
        <w:r>
          <w:rPr>
            <w:sz w:val="24"/>
            <w:szCs w:val="24"/>
          </w:rPr>
          <w:t xml:space="preserve">insights via purely </w:t>
        </w:r>
      </w:ins>
      <w:r>
        <w:rPr>
          <w:sz w:val="24"/>
          <w:szCs w:val="24"/>
        </w:rPr>
        <w:t>behavioral</w:t>
      </w:r>
      <w:del w:id="201" w:author="Sophie Bur" w:date="2024-03-19T11:59:00Z">
        <w:r>
          <w:rPr>
            <w:sz w:val="24"/>
            <w:szCs w:val="24"/>
          </w:rPr>
          <w:delText xml:space="preserve"> observation and therefore completely</w:delText>
        </w:r>
      </w:del>
      <w:ins w:id="202" w:author="Sophie Bur" w:date="2024-03-19T11:59:00Z">
        <w:r>
          <w:rPr>
            <w:sz w:val="24"/>
            <w:szCs w:val="24"/>
          </w:rPr>
          <w:t>,</w:t>
        </w:r>
      </w:ins>
      <w:r>
        <w:rPr>
          <w:sz w:val="24"/>
          <w:szCs w:val="24"/>
        </w:rPr>
        <w:t xml:space="preserve"> non-invasive approaches. </w:t>
      </w:r>
    </w:p>
    <w:p w14:paraId="51903408" w14:textId="350AE0D1" w:rsidR="0048593E" w:rsidRDefault="00000000">
      <w:pPr>
        <w:spacing w:after="280" w:line="360" w:lineRule="auto"/>
        <w:ind w:firstLine="720"/>
        <w:rPr>
          <w:b/>
          <w:sz w:val="24"/>
          <w:szCs w:val="24"/>
        </w:rPr>
        <w:pPrChange w:id="203" w:author="Sophie Bur" w:date="2024-03-19T11:59:00Z">
          <w:pPr>
            <w:spacing w:after="280"/>
            <w:ind w:firstLine="720"/>
            <w:jc w:val="both"/>
          </w:pPr>
        </w:pPrChange>
      </w:pPr>
      <w:r>
        <w:rPr>
          <w:b/>
          <w:sz w:val="24"/>
          <w:szCs w:val="24"/>
        </w:rPr>
        <w:t xml:space="preserve">Small </w:t>
      </w:r>
      <w:del w:id="204" w:author="Sophie Bur" w:date="2024-03-19T11:59:00Z">
        <w:r>
          <w:rPr>
            <w:b/>
            <w:sz w:val="24"/>
            <w:szCs w:val="24"/>
          </w:rPr>
          <w:delText>Asian Apes, The Siamang</w:delText>
        </w:r>
      </w:del>
      <w:ins w:id="205" w:author="Sophie Bur" w:date="2024-03-19T11:59:00Z">
        <w:r>
          <w:rPr>
            <w:b/>
            <w:sz w:val="24"/>
            <w:szCs w:val="24"/>
          </w:rPr>
          <w:t>asian apes, the siamang</w:t>
        </w:r>
      </w:ins>
      <w:r>
        <w:rPr>
          <w:b/>
          <w:sz w:val="24"/>
          <w:szCs w:val="24"/>
        </w:rPr>
        <w:t xml:space="preserve">, and </w:t>
      </w:r>
      <w:del w:id="206" w:author="Sophie Bur" w:date="2024-03-19T11:59:00Z">
        <w:r>
          <w:rPr>
            <w:b/>
            <w:sz w:val="24"/>
            <w:szCs w:val="24"/>
          </w:rPr>
          <w:delText>Laryngeal Air Sacs</w:delText>
        </w:r>
      </w:del>
      <w:ins w:id="207" w:author="Sophie Bur" w:date="2024-03-19T11:59:00Z">
        <w:r>
          <w:rPr>
            <w:b/>
            <w:sz w:val="24"/>
            <w:szCs w:val="24"/>
          </w:rPr>
          <w:t>laryngeal air sacs</w:t>
        </w:r>
      </w:ins>
    </w:p>
    <w:p w14:paraId="2428FB50" w14:textId="790B8B00" w:rsidR="0048593E" w:rsidRDefault="00000000">
      <w:pPr>
        <w:spacing w:line="360" w:lineRule="auto"/>
        <w:ind w:firstLine="720"/>
        <w:rPr>
          <w:sz w:val="24"/>
          <w:szCs w:val="24"/>
        </w:rPr>
        <w:pPrChange w:id="208" w:author="Sophie Bur" w:date="2024-03-19T11:59:00Z">
          <w:pPr>
            <w:spacing w:after="280"/>
            <w:ind w:firstLine="720"/>
            <w:jc w:val="both"/>
          </w:pPr>
        </w:pPrChange>
      </w:pPr>
      <w:r>
        <w:rPr>
          <w:sz w:val="24"/>
          <w:szCs w:val="24"/>
        </w:rPr>
        <w:t xml:space="preserve">Small </w:t>
      </w:r>
      <w:del w:id="209" w:author="Sophie Bur" w:date="2024-03-19T11:59:00Z">
        <w:r>
          <w:rPr>
            <w:sz w:val="24"/>
            <w:szCs w:val="24"/>
          </w:rPr>
          <w:delText>Asian Apes</w:delText>
        </w:r>
      </w:del>
      <w:ins w:id="210" w:author="Sophie Bur" w:date="2024-03-19T11:59:00Z">
        <w:r>
          <w:rPr>
            <w:sz w:val="24"/>
            <w:szCs w:val="24"/>
          </w:rPr>
          <w:t>asian apes</w:t>
        </w:r>
      </w:ins>
      <w:r>
        <w:rPr>
          <w:sz w:val="24"/>
          <w:szCs w:val="24"/>
        </w:rPr>
        <w:t xml:space="preserve"> or gibbons (</w:t>
      </w:r>
      <w:r>
        <w:rPr>
          <w:i/>
          <w:sz w:val="24"/>
          <w:szCs w:val="24"/>
        </w:rPr>
        <w:t>Hylobatidae</w:t>
      </w:r>
      <w:r>
        <w:rPr>
          <w:sz w:val="24"/>
          <w:szCs w:val="24"/>
        </w:rPr>
        <w:t xml:space="preserve">) are </w:t>
      </w:r>
      <w:del w:id="211" w:author="Sophie Bur" w:date="2024-03-19T11:59:00Z">
        <w:r>
          <w:rPr>
            <w:sz w:val="24"/>
            <w:szCs w:val="24"/>
          </w:rPr>
          <w:delText>genetically</w:delText>
        </w:r>
      </w:del>
      <w:ins w:id="212" w:author="Sophie Bur" w:date="2024-03-19T11:59:00Z">
        <w:r>
          <w:rPr>
            <w:sz w:val="24"/>
            <w:szCs w:val="24"/>
          </w:rPr>
          <w:t>phylogenetically</w:t>
        </w:r>
      </w:ins>
      <w:r>
        <w:rPr>
          <w:sz w:val="24"/>
          <w:szCs w:val="24"/>
        </w:rPr>
        <w:t xml:space="preserve"> closely related to humans and other great apes </w:t>
      </w:r>
      <w:r>
        <w:fldChar w:fldCharType="begin"/>
      </w:r>
      <w:r>
        <w:instrText>HYPERLINK "https://www.zotero.org/google-docs/?pTx61g" \h</w:instrText>
      </w:r>
      <w:r>
        <w:fldChar w:fldCharType="separate"/>
      </w:r>
      <w:del w:id="213" w:author="Sophie Bur" w:date="2024-03-19T11:59:00Z">
        <w:r>
          <w:rPr>
            <w:sz w:val="24"/>
            <w:szCs w:val="24"/>
          </w:rPr>
          <w:delText>(</w:delText>
        </w:r>
      </w:del>
      <w:ins w:id="214" w:author="Sophie Bur" w:date="2024-03-19T11:59:00Z">
        <w:r>
          <w:rPr>
            <w:sz w:val="24"/>
            <w:szCs w:val="24"/>
          </w:rPr>
          <w:t>(23)</w:t>
        </w:r>
      </w:ins>
      <w:r>
        <w:rPr>
          <w:sz w:val="24"/>
          <w:szCs w:val="24"/>
        </w:rPr>
        <w:fldChar w:fldCharType="end"/>
      </w:r>
      <w:del w:id="215" w:author="Sophie Bur" w:date="2024-03-19T11:59:00Z">
        <w:r>
          <w:fldChar w:fldCharType="begin"/>
        </w:r>
        <w:r>
          <w:delInstrText>HYPERLINK "https://www.zotero.org/google-docs/?pTx61g" \h</w:delInstrText>
        </w:r>
        <w:r>
          <w:fldChar w:fldCharType="separate"/>
        </w:r>
        <w:r>
          <w:rPr>
            <w:i/>
            <w:sz w:val="24"/>
            <w:szCs w:val="24"/>
          </w:rPr>
          <w:delText>23</w:delText>
        </w:r>
        <w:r>
          <w:rPr>
            <w:i/>
            <w:sz w:val="24"/>
            <w:szCs w:val="24"/>
          </w:rPr>
          <w:fldChar w:fldCharType="end"/>
        </w:r>
        <w:r>
          <w:fldChar w:fldCharType="begin"/>
        </w:r>
        <w:r>
          <w:delInstrText>HYPERLINK "https://www.zotero.org/google-docs/?pTx61g" \h</w:delInstrText>
        </w:r>
        <w:r>
          <w:fldChar w:fldCharType="separate"/>
        </w:r>
        <w:r>
          <w:rPr>
            <w:sz w:val="24"/>
            <w:szCs w:val="24"/>
          </w:rPr>
          <w:delText>)</w:delText>
        </w:r>
        <w:r>
          <w:rPr>
            <w:sz w:val="24"/>
            <w:szCs w:val="24"/>
          </w:rPr>
          <w:fldChar w:fldCharType="end"/>
        </w:r>
        <w:r>
          <w:rPr>
            <w:sz w:val="24"/>
            <w:szCs w:val="24"/>
          </w:rPr>
          <w:delText>.</w:delText>
        </w:r>
      </w:del>
      <w:ins w:id="216" w:author="Sophie Bur" w:date="2024-03-19T11:59:00Z">
        <w:r>
          <w:rPr>
            <w:sz w:val="24"/>
            <w:szCs w:val="24"/>
          </w:rPr>
          <w:t>.</w:t>
        </w:r>
      </w:ins>
      <w:r>
        <w:rPr>
          <w:sz w:val="24"/>
          <w:szCs w:val="24"/>
        </w:rPr>
        <w:t xml:space="preserve"> Like humans, they are highly vocal</w:t>
      </w:r>
      <w:del w:id="217" w:author="Sophie Bur" w:date="2024-03-19T11:59:00Z">
        <w:r>
          <w:rPr>
            <w:sz w:val="24"/>
            <w:szCs w:val="24"/>
          </w:rPr>
          <w:delText>.</w:delText>
        </w:r>
      </w:del>
      <w:ins w:id="218" w:author="Sophie Bur" w:date="2024-03-19T11:59:00Z">
        <w:r>
          <w:rPr>
            <w:sz w:val="24"/>
            <w:szCs w:val="24"/>
          </w:rPr>
          <w:t xml:space="preserve"> </w:t>
        </w:r>
        <w:r>
          <w:fldChar w:fldCharType="begin"/>
        </w:r>
        <w:r>
          <w:instrText>HYPERLINK "https://www.zotero.org/google-docs/?Ek6gXp" \h</w:instrText>
        </w:r>
        <w:r>
          <w:fldChar w:fldCharType="separate"/>
        </w:r>
        <w:r>
          <w:rPr>
            <w:sz w:val="24"/>
            <w:szCs w:val="24"/>
          </w:rPr>
          <w:t>(24–28)</w:t>
        </w:r>
        <w:r>
          <w:rPr>
            <w:sz w:val="24"/>
            <w:szCs w:val="24"/>
          </w:rPr>
          <w:fldChar w:fldCharType="end"/>
        </w:r>
        <w:r>
          <w:rPr>
            <w:sz w:val="24"/>
            <w:szCs w:val="24"/>
          </w:rPr>
          <w:t>.</w:t>
        </w:r>
      </w:ins>
      <w:r>
        <w:rPr>
          <w:sz w:val="24"/>
          <w:szCs w:val="24"/>
        </w:rPr>
        <w:t xml:space="preserve"> Gibbons produce daily duetting songs to maintain and advertise pair bonds within an area, regulating their socially monogamous and territorial lifestyles</w:t>
      </w:r>
      <w:del w:id="219" w:author="Sophie Bur" w:date="2024-03-19T11:59:00Z">
        <w:r>
          <w:rPr>
            <w:sz w:val="24"/>
            <w:szCs w:val="24"/>
          </w:rPr>
          <w:delText>. This singing is a loud affair</w:delText>
        </w:r>
      </w:del>
      <w:ins w:id="220" w:author="Sophie Bur" w:date="2024-03-19T11:59:00Z">
        <w:r>
          <w:rPr>
            <w:sz w:val="24"/>
            <w:szCs w:val="24"/>
          </w:rPr>
          <w:t xml:space="preserve"> </w:t>
        </w:r>
        <w:r>
          <w:fldChar w:fldCharType="begin"/>
        </w:r>
        <w:r>
          <w:instrText>HYPERLINK "https://www.zotero.org/google-docs/?8EhUAn" \h</w:instrText>
        </w:r>
        <w:r>
          <w:fldChar w:fldCharType="separate"/>
        </w:r>
        <w:r>
          <w:rPr>
            <w:sz w:val="24"/>
            <w:szCs w:val="24"/>
          </w:rPr>
          <w:t>(29)</w:t>
        </w:r>
        <w:r>
          <w:rPr>
            <w:sz w:val="24"/>
            <w:szCs w:val="24"/>
          </w:rPr>
          <w:fldChar w:fldCharType="end"/>
        </w:r>
        <w:r>
          <w:rPr>
            <w:sz w:val="24"/>
            <w:szCs w:val="24"/>
          </w:rPr>
          <w:t>. These vocalizations are produced at high intensities</w:t>
        </w:r>
      </w:ins>
      <w:r>
        <w:rPr>
          <w:sz w:val="24"/>
          <w:szCs w:val="24"/>
        </w:rPr>
        <w:t xml:space="preserve"> and </w:t>
      </w:r>
      <w:del w:id="221" w:author="Sophie Bur" w:date="2024-03-19T11:59:00Z">
        <w:r>
          <w:rPr>
            <w:sz w:val="24"/>
            <w:szCs w:val="24"/>
          </w:rPr>
          <w:delText xml:space="preserve">shows more diversity than is typically appreciated </w:delText>
        </w:r>
      </w:del>
      <w:ins w:id="222" w:author="Sophie Bur" w:date="2024-03-19T11:59:00Z">
        <w:r>
          <w:rPr>
            <w:sz w:val="24"/>
            <w:szCs w:val="24"/>
          </w:rPr>
          <w:t xml:space="preserve">show highly distinctive species specific traits </w:t>
        </w:r>
      </w:ins>
      <w:r>
        <w:fldChar w:fldCharType="begin"/>
      </w:r>
      <w:r>
        <w:instrText>HYPERLINK "https://www.zotero.org/google-docs/?KAuwKE" \h</w:instrText>
      </w:r>
      <w:r>
        <w:fldChar w:fldCharType="separate"/>
      </w:r>
      <w:del w:id="223" w:author="Sophie Bur" w:date="2024-03-19T11:59:00Z">
        <w:r>
          <w:rPr>
            <w:sz w:val="24"/>
            <w:szCs w:val="24"/>
          </w:rPr>
          <w:delText>(</w:delText>
        </w:r>
      </w:del>
      <w:ins w:id="224" w:author="Sophie Bur" w:date="2024-03-19T11:59:00Z">
        <w:r>
          <w:rPr>
            <w:sz w:val="24"/>
            <w:szCs w:val="24"/>
          </w:rPr>
          <w:t>(24)</w:t>
        </w:r>
      </w:ins>
      <w:r>
        <w:rPr>
          <w:sz w:val="24"/>
          <w:szCs w:val="24"/>
        </w:rPr>
        <w:fldChar w:fldCharType="end"/>
      </w:r>
      <w:del w:id="225" w:author="Sophie Bur" w:date="2024-03-19T11:59:00Z">
        <w:r>
          <w:fldChar w:fldCharType="begin"/>
        </w:r>
        <w:r>
          <w:delInstrText>HYPERLINK "https://www.zotero.org/google-docs/?KAuwKE" \h</w:delInstrText>
        </w:r>
        <w:r>
          <w:fldChar w:fldCharType="separate"/>
        </w:r>
        <w:r>
          <w:rPr>
            <w:i/>
            <w:sz w:val="24"/>
            <w:szCs w:val="24"/>
          </w:rPr>
          <w:delText>24</w:delText>
        </w:r>
        <w:r>
          <w:rPr>
            <w:i/>
            <w:sz w:val="24"/>
            <w:szCs w:val="24"/>
          </w:rPr>
          <w:fldChar w:fldCharType="end"/>
        </w:r>
        <w:r>
          <w:fldChar w:fldCharType="begin"/>
        </w:r>
        <w:r>
          <w:delInstrText>HYPERLINK "https://www.zotero.org/google-docs/?KAuwKE" \h</w:delInstrText>
        </w:r>
        <w:r>
          <w:fldChar w:fldCharType="separate"/>
        </w:r>
        <w:r>
          <w:rPr>
            <w:sz w:val="24"/>
            <w:szCs w:val="24"/>
          </w:rPr>
          <w:delText>)</w:delText>
        </w:r>
        <w:r>
          <w:rPr>
            <w:sz w:val="24"/>
            <w:szCs w:val="24"/>
          </w:rPr>
          <w:fldChar w:fldCharType="end"/>
        </w:r>
        <w:r>
          <w:rPr>
            <w:sz w:val="24"/>
            <w:szCs w:val="24"/>
          </w:rPr>
          <w:delText>.</w:delText>
        </w:r>
      </w:del>
      <w:ins w:id="226" w:author="Sophie Bur" w:date="2024-03-19T11:59:00Z">
        <w:r>
          <w:rPr>
            <w:sz w:val="24"/>
            <w:szCs w:val="24"/>
          </w:rPr>
          <w:t>.</w:t>
        </w:r>
      </w:ins>
      <w:r>
        <w:rPr>
          <w:sz w:val="24"/>
          <w:szCs w:val="24"/>
        </w:rPr>
        <w:t xml:space="preserve"> The siamang, </w:t>
      </w:r>
      <w:ins w:id="227" w:author="Sophie Bur" w:date="2024-03-19T11:59:00Z">
        <w:r>
          <w:rPr>
            <w:sz w:val="24"/>
            <w:szCs w:val="24"/>
          </w:rPr>
          <w:t xml:space="preserve">also </w:t>
        </w:r>
      </w:ins>
      <w:r>
        <w:rPr>
          <w:sz w:val="24"/>
          <w:szCs w:val="24"/>
        </w:rPr>
        <w:t xml:space="preserve">a </w:t>
      </w:r>
      <w:del w:id="228" w:author="Sophie Bur" w:date="2024-03-19T11:59:00Z">
        <w:r>
          <w:rPr>
            <w:sz w:val="24"/>
            <w:szCs w:val="24"/>
          </w:rPr>
          <w:delText xml:space="preserve">remarkable </w:delText>
        </w:r>
      </w:del>
      <w:r>
        <w:rPr>
          <w:sz w:val="24"/>
          <w:szCs w:val="24"/>
        </w:rPr>
        <w:t xml:space="preserve">gibbon species, </w:t>
      </w:r>
      <w:del w:id="229" w:author="Sophie Bur" w:date="2024-03-19T11:59:00Z">
        <w:r>
          <w:rPr>
            <w:sz w:val="24"/>
            <w:szCs w:val="24"/>
          </w:rPr>
          <w:delText>have been observed to</w:delText>
        </w:r>
      </w:del>
      <w:ins w:id="230" w:author="Sophie Bur" w:date="2024-03-19T11:59:00Z">
        <w:r>
          <w:rPr>
            <w:sz w:val="24"/>
            <w:szCs w:val="24"/>
          </w:rPr>
          <w:t>can</w:t>
        </w:r>
      </w:ins>
      <w:r>
        <w:rPr>
          <w:sz w:val="24"/>
          <w:szCs w:val="24"/>
        </w:rPr>
        <w:t xml:space="preserve"> sing louder than 120 </w:t>
      </w:r>
      <w:del w:id="231" w:author="Sophie Bur" w:date="2024-03-19T11:59:00Z">
        <w:r>
          <w:rPr>
            <w:sz w:val="24"/>
            <w:szCs w:val="24"/>
          </w:rPr>
          <w:delText>Decibels</w:delText>
        </w:r>
      </w:del>
      <w:ins w:id="232" w:author="Sophie Bur" w:date="2024-03-19T11:59:00Z">
        <w:r>
          <w:rPr>
            <w:sz w:val="24"/>
            <w:szCs w:val="24"/>
          </w:rPr>
          <w:t>dB</w:t>
        </w:r>
      </w:ins>
      <w:r>
        <w:rPr>
          <w:sz w:val="24"/>
          <w:szCs w:val="24"/>
        </w:rPr>
        <w:t xml:space="preserve"> </w:t>
      </w:r>
      <w:r>
        <w:fldChar w:fldCharType="begin"/>
      </w:r>
      <w:r>
        <w:instrText>HYPERLINK "https://www.zotero.org/google-docs/?B7CPPa" \h</w:instrText>
      </w:r>
      <w:r>
        <w:fldChar w:fldCharType="separate"/>
      </w:r>
      <w:del w:id="233" w:author="Sophie Bur" w:date="2024-03-19T11:59:00Z">
        <w:r>
          <w:rPr>
            <w:sz w:val="24"/>
            <w:szCs w:val="24"/>
          </w:rPr>
          <w:delText>(</w:delText>
        </w:r>
      </w:del>
      <w:ins w:id="234" w:author="Sophie Bur" w:date="2024-03-19T11:59:00Z">
        <w:r>
          <w:rPr>
            <w:sz w:val="24"/>
            <w:szCs w:val="24"/>
          </w:rPr>
          <w:t>(30)</w:t>
        </w:r>
      </w:ins>
      <w:r>
        <w:rPr>
          <w:sz w:val="24"/>
          <w:szCs w:val="24"/>
        </w:rPr>
        <w:fldChar w:fldCharType="end"/>
      </w:r>
      <w:del w:id="235" w:author="Sophie Bur" w:date="2024-03-19T11:59:00Z">
        <w:r>
          <w:fldChar w:fldCharType="begin"/>
        </w:r>
        <w:r>
          <w:delInstrText>HYPERLINK "https://www.zotero.org/google-docs/?B7CPPa" \h</w:delInstrText>
        </w:r>
        <w:r>
          <w:fldChar w:fldCharType="separate"/>
        </w:r>
        <w:r>
          <w:rPr>
            <w:i/>
            <w:sz w:val="24"/>
            <w:szCs w:val="24"/>
          </w:rPr>
          <w:delText>25</w:delText>
        </w:r>
        <w:r>
          <w:rPr>
            <w:i/>
            <w:sz w:val="24"/>
            <w:szCs w:val="24"/>
          </w:rPr>
          <w:fldChar w:fldCharType="end"/>
        </w:r>
        <w:r>
          <w:fldChar w:fldCharType="begin"/>
        </w:r>
        <w:r>
          <w:delInstrText>HYPERLINK "https://www.zotero.org/google-docs/?B7CPPa" \h</w:delInstrText>
        </w:r>
        <w:r>
          <w:fldChar w:fldCharType="separate"/>
        </w:r>
        <w:r>
          <w:rPr>
            <w:sz w:val="24"/>
            <w:szCs w:val="24"/>
          </w:rPr>
          <w:delText>)</w:delText>
        </w:r>
        <w:r>
          <w:rPr>
            <w:sz w:val="24"/>
            <w:szCs w:val="24"/>
          </w:rPr>
          <w:fldChar w:fldCharType="end"/>
        </w:r>
        <w:r>
          <w:rPr>
            <w:sz w:val="24"/>
            <w:szCs w:val="24"/>
          </w:rPr>
          <w:delText>,</w:delText>
        </w:r>
      </w:del>
      <w:ins w:id="236" w:author="Sophie Bur" w:date="2024-03-19T11:59:00Z">
        <w:r>
          <w:rPr>
            <w:sz w:val="24"/>
            <w:szCs w:val="24"/>
          </w:rPr>
          <w:t>,</w:t>
        </w:r>
      </w:ins>
      <w:r>
        <w:rPr>
          <w:sz w:val="24"/>
          <w:szCs w:val="24"/>
        </w:rPr>
        <w:t xml:space="preserve"> thereby exceeding the vocalization ranges of most humans in terms of </w:t>
      </w:r>
      <w:del w:id="237" w:author="Sophie Bur" w:date="2024-03-19T11:59:00Z">
        <w:r>
          <w:rPr>
            <w:sz w:val="24"/>
            <w:szCs w:val="24"/>
          </w:rPr>
          <w:delText>loudness, which is astonishing given human’s much larger body size.</w:delText>
        </w:r>
      </w:del>
      <w:ins w:id="238" w:author="Sophie Bur" w:date="2024-03-19T11:59:00Z">
        <w:r>
          <w:rPr>
            <w:sz w:val="24"/>
            <w:szCs w:val="24"/>
          </w:rPr>
          <w:t>amplitude.</w:t>
        </w:r>
      </w:ins>
      <w:r>
        <w:rPr>
          <w:sz w:val="24"/>
          <w:szCs w:val="24"/>
        </w:rPr>
        <w:t xml:space="preserve"> Important for our current purposes, </w:t>
      </w:r>
      <w:r>
        <w:rPr>
          <w:sz w:val="24"/>
          <w:szCs w:val="24"/>
        </w:rPr>
        <w:lastRenderedPageBreak/>
        <w:t xml:space="preserve">the siamang </w:t>
      </w:r>
      <w:del w:id="239" w:author="Sophie Bur" w:date="2024-03-19T11:59:00Z">
        <w:r>
          <w:rPr>
            <w:sz w:val="24"/>
            <w:szCs w:val="24"/>
          </w:rPr>
          <w:delText>have</w:delText>
        </w:r>
      </w:del>
      <w:ins w:id="240" w:author="Sophie Bur" w:date="2024-03-19T11:59:00Z">
        <w:r>
          <w:rPr>
            <w:sz w:val="24"/>
            <w:szCs w:val="24"/>
          </w:rPr>
          <w:t>has</w:t>
        </w:r>
      </w:ins>
      <w:r>
        <w:rPr>
          <w:sz w:val="24"/>
          <w:szCs w:val="24"/>
        </w:rPr>
        <w:t xml:space="preserve"> one of the largest</w:t>
      </w:r>
      <w:del w:id="241" w:author="Sophie Bur" w:date="2024-03-19T11:59:00Z">
        <w:r>
          <w:rPr>
            <w:sz w:val="24"/>
            <w:szCs w:val="24"/>
          </w:rPr>
          <w:delText xml:space="preserve"> and most visible laryngeal</w:delText>
        </w:r>
      </w:del>
      <w:r>
        <w:rPr>
          <w:sz w:val="24"/>
          <w:szCs w:val="24"/>
        </w:rPr>
        <w:t xml:space="preserve"> air sacs in extant primates relative to body size </w:t>
      </w:r>
      <w:r>
        <w:fldChar w:fldCharType="begin"/>
      </w:r>
      <w:r>
        <w:instrText>HYPERLINK "https://www.zotero.org/google-docs/?7Khqzh" \h</w:instrText>
      </w:r>
      <w:r>
        <w:fldChar w:fldCharType="separate"/>
      </w:r>
      <w:del w:id="242" w:author="Sophie Bur" w:date="2024-03-19T11:59:00Z">
        <w:r>
          <w:rPr>
            <w:sz w:val="24"/>
            <w:szCs w:val="24"/>
          </w:rPr>
          <w:delText>(</w:delText>
        </w:r>
      </w:del>
      <w:ins w:id="243" w:author="Sophie Bur" w:date="2024-03-19T11:59:00Z">
        <w:r>
          <w:rPr>
            <w:sz w:val="24"/>
            <w:szCs w:val="24"/>
          </w:rPr>
          <w:t>(22,23,31)</w:t>
        </w:r>
      </w:ins>
      <w:r>
        <w:rPr>
          <w:sz w:val="24"/>
          <w:szCs w:val="24"/>
        </w:rPr>
        <w:fldChar w:fldCharType="end"/>
      </w:r>
      <w:del w:id="244" w:author="Sophie Bur" w:date="2024-03-19T11:59:00Z">
        <w:r>
          <w:fldChar w:fldCharType="begin"/>
        </w:r>
        <w:r>
          <w:delInstrText>HYPERLINK "https://www.zotero.org/google-docs/?7Khqzh" \h</w:delInstrText>
        </w:r>
        <w:r>
          <w:fldChar w:fldCharType="separate"/>
        </w:r>
        <w:r>
          <w:rPr>
            <w:i/>
            <w:sz w:val="24"/>
            <w:szCs w:val="24"/>
          </w:rPr>
          <w:delText>22</w:delText>
        </w:r>
        <w:r>
          <w:rPr>
            <w:i/>
            <w:sz w:val="24"/>
            <w:szCs w:val="24"/>
          </w:rPr>
          <w:fldChar w:fldCharType="end"/>
        </w:r>
        <w:r>
          <w:fldChar w:fldCharType="begin"/>
        </w:r>
        <w:r>
          <w:delInstrText>HYPERLINK "https://www.zotero.org/google-docs/?7Khqzh" \h</w:delInstrText>
        </w:r>
        <w:r>
          <w:fldChar w:fldCharType="separate"/>
        </w:r>
        <w:r>
          <w:rPr>
            <w:sz w:val="24"/>
            <w:szCs w:val="24"/>
          </w:rPr>
          <w:delText xml:space="preserve">, </w:delText>
        </w:r>
        <w:r>
          <w:rPr>
            <w:sz w:val="24"/>
            <w:szCs w:val="24"/>
          </w:rPr>
          <w:fldChar w:fldCharType="end"/>
        </w:r>
        <w:r>
          <w:fldChar w:fldCharType="begin"/>
        </w:r>
        <w:r>
          <w:delInstrText>HYPERLINK "https://www.zotero.org/google-docs/?7Khqzh" \h</w:delInstrText>
        </w:r>
        <w:r>
          <w:fldChar w:fldCharType="separate"/>
        </w:r>
        <w:r>
          <w:rPr>
            <w:i/>
            <w:sz w:val="24"/>
            <w:szCs w:val="24"/>
          </w:rPr>
          <w:delText>23</w:delText>
        </w:r>
        <w:r>
          <w:rPr>
            <w:i/>
            <w:sz w:val="24"/>
            <w:szCs w:val="24"/>
          </w:rPr>
          <w:fldChar w:fldCharType="end"/>
        </w:r>
        <w:r>
          <w:fldChar w:fldCharType="begin"/>
        </w:r>
        <w:r>
          <w:delInstrText>HYPERLINK "https://www.zotero.org/google-docs/?7Khqzh" \h</w:delInstrText>
        </w:r>
        <w:r>
          <w:fldChar w:fldCharType="separate"/>
        </w:r>
        <w:r>
          <w:rPr>
            <w:sz w:val="24"/>
            <w:szCs w:val="24"/>
          </w:rPr>
          <w:delText xml:space="preserve">, </w:delText>
        </w:r>
        <w:r>
          <w:rPr>
            <w:sz w:val="24"/>
            <w:szCs w:val="24"/>
          </w:rPr>
          <w:fldChar w:fldCharType="end"/>
        </w:r>
        <w:r>
          <w:fldChar w:fldCharType="begin"/>
        </w:r>
        <w:r>
          <w:delInstrText>HYPERLINK "https://www.zotero.org/google-docs/?7Khqzh" \h</w:delInstrText>
        </w:r>
        <w:r>
          <w:fldChar w:fldCharType="separate"/>
        </w:r>
        <w:r>
          <w:rPr>
            <w:i/>
            <w:sz w:val="24"/>
            <w:szCs w:val="24"/>
          </w:rPr>
          <w:delText>26</w:delText>
        </w:r>
        <w:r>
          <w:rPr>
            <w:i/>
            <w:sz w:val="24"/>
            <w:szCs w:val="24"/>
          </w:rPr>
          <w:fldChar w:fldCharType="end"/>
        </w:r>
        <w:r>
          <w:fldChar w:fldCharType="begin"/>
        </w:r>
        <w:r>
          <w:delInstrText>HYPERLINK "https://www.zotero.org/google-docs/?7Khqzh" \h</w:delInstrText>
        </w:r>
        <w:r>
          <w:fldChar w:fldCharType="separate"/>
        </w:r>
        <w:r>
          <w:rPr>
            <w:sz w:val="24"/>
            <w:szCs w:val="24"/>
          </w:rPr>
          <w:delText>)</w:delText>
        </w:r>
        <w:r>
          <w:rPr>
            <w:sz w:val="24"/>
            <w:szCs w:val="24"/>
          </w:rPr>
          <w:fldChar w:fldCharType="end"/>
        </w:r>
        <w:r>
          <w:rPr>
            <w:sz w:val="24"/>
            <w:szCs w:val="24"/>
          </w:rPr>
          <w:delText>. This is</w:delText>
        </w:r>
      </w:del>
      <w:ins w:id="245" w:author="Sophie Bur" w:date="2024-03-19T11:59:00Z">
        <w:r>
          <w:rPr>
            <w:sz w:val="24"/>
            <w:szCs w:val="24"/>
          </w:rPr>
          <w:t>, and it is also the only species with a very visible semi-circular air sac. The air sac consists of</w:t>
        </w:r>
      </w:ins>
      <w:r>
        <w:rPr>
          <w:sz w:val="24"/>
          <w:szCs w:val="24"/>
        </w:rPr>
        <w:t xml:space="preserve"> a soft-walled cavity connected to the vocal tract just above the vocal folds and below the false vocal folds </w:t>
      </w:r>
      <w:r>
        <w:fldChar w:fldCharType="begin"/>
      </w:r>
      <w:r>
        <w:instrText>HYPERLINK "https://www.zotero.org/google-docs/?O4EUvs" \h</w:instrText>
      </w:r>
      <w:r>
        <w:fldChar w:fldCharType="separate"/>
      </w:r>
      <w:del w:id="246" w:author="Sophie Bur" w:date="2024-03-19T11:59:00Z">
        <w:r>
          <w:rPr>
            <w:sz w:val="24"/>
            <w:szCs w:val="24"/>
          </w:rPr>
          <w:delText>(</w:delText>
        </w:r>
      </w:del>
      <w:ins w:id="247" w:author="Sophie Bur" w:date="2024-03-19T11:59:00Z">
        <w:r>
          <w:rPr>
            <w:sz w:val="24"/>
            <w:szCs w:val="24"/>
          </w:rPr>
          <w:t>(31)</w:t>
        </w:r>
      </w:ins>
      <w:r>
        <w:rPr>
          <w:sz w:val="24"/>
          <w:szCs w:val="24"/>
        </w:rPr>
        <w:fldChar w:fldCharType="end"/>
      </w:r>
      <w:del w:id="248" w:author="Sophie Bur" w:date="2024-03-19T11:59:00Z">
        <w:r>
          <w:fldChar w:fldCharType="begin"/>
        </w:r>
        <w:r>
          <w:delInstrText>HYPERLINK "https://www.zotero.org/google-docs/?O4EUvs" \h</w:delInstrText>
        </w:r>
        <w:r>
          <w:fldChar w:fldCharType="separate"/>
        </w:r>
        <w:r>
          <w:rPr>
            <w:i/>
            <w:sz w:val="24"/>
            <w:szCs w:val="24"/>
          </w:rPr>
          <w:delText>26</w:delText>
        </w:r>
        <w:r>
          <w:rPr>
            <w:i/>
            <w:sz w:val="24"/>
            <w:szCs w:val="24"/>
          </w:rPr>
          <w:fldChar w:fldCharType="end"/>
        </w:r>
        <w:r>
          <w:fldChar w:fldCharType="begin"/>
        </w:r>
        <w:r>
          <w:delInstrText>HYPERLINK "https://www.zotero.org/google-docs/?O4EUvs" \h</w:delInstrText>
        </w:r>
        <w:r>
          <w:fldChar w:fldCharType="separate"/>
        </w:r>
        <w:r>
          <w:rPr>
            <w:sz w:val="24"/>
            <w:szCs w:val="24"/>
          </w:rPr>
          <w:delText>)</w:delText>
        </w:r>
        <w:r>
          <w:rPr>
            <w:sz w:val="24"/>
            <w:szCs w:val="24"/>
          </w:rPr>
          <w:fldChar w:fldCharType="end"/>
        </w:r>
        <w:r>
          <w:rPr>
            <w:sz w:val="24"/>
            <w:szCs w:val="24"/>
          </w:rPr>
          <w:delText>.</w:delText>
        </w:r>
      </w:del>
      <w:ins w:id="249" w:author="Sophie Bur" w:date="2024-03-19T11:59:00Z">
        <w:r>
          <w:rPr>
            <w:sz w:val="24"/>
            <w:szCs w:val="24"/>
          </w:rPr>
          <w:t>.</w:t>
        </w:r>
      </w:ins>
      <w:r>
        <w:rPr>
          <w:sz w:val="24"/>
          <w:szCs w:val="24"/>
        </w:rPr>
        <w:t xml:space="preserve"> The soft-wall cavity forms a membrane under tension and thereby can resonate and radiate sounds. The air sacs are inflated during, and possibly </w:t>
      </w:r>
      <w:del w:id="250" w:author="Sophie Bur" w:date="2024-03-19T11:59:00Z">
        <w:r>
          <w:rPr>
            <w:sz w:val="24"/>
            <w:szCs w:val="24"/>
          </w:rPr>
          <w:delText>preparatory, to producing</w:delText>
        </w:r>
      </w:del>
      <w:ins w:id="251" w:author="Sophie Bur" w:date="2024-03-19T11:59:00Z">
        <w:r>
          <w:rPr>
            <w:sz w:val="24"/>
            <w:szCs w:val="24"/>
          </w:rPr>
          <w:t>in preparation for</w:t>
        </w:r>
      </w:ins>
      <w:r>
        <w:rPr>
          <w:sz w:val="24"/>
          <w:szCs w:val="24"/>
        </w:rPr>
        <w:t xml:space="preserve"> certain types of calls during singing, suggesting their </w:t>
      </w:r>
      <w:ins w:id="252" w:author="Sophie Bur" w:date="2024-03-19T11:59:00Z">
        <w:r>
          <w:rPr>
            <w:sz w:val="24"/>
            <w:szCs w:val="24"/>
          </w:rPr>
          <w:t xml:space="preserve">possible </w:t>
        </w:r>
      </w:ins>
      <w:r>
        <w:rPr>
          <w:sz w:val="24"/>
          <w:szCs w:val="24"/>
        </w:rPr>
        <w:t>supportive role in vocal</w:t>
      </w:r>
      <w:r>
        <w:rPr>
          <w:i/>
          <w:sz w:val="24"/>
          <w:rPrChange w:id="253" w:author="Sophie Bur" w:date="2024-03-19T11:59:00Z">
            <w:rPr>
              <w:sz w:val="24"/>
            </w:rPr>
          </w:rPrChange>
        </w:rPr>
        <w:t xml:space="preserve"> </w:t>
      </w:r>
      <w:r>
        <w:rPr>
          <w:sz w:val="24"/>
          <w:szCs w:val="24"/>
        </w:rPr>
        <w:t xml:space="preserve">production </w:t>
      </w:r>
      <w:del w:id="254" w:author="Sophie Bur" w:date="2024-03-19T11:59:00Z">
        <w:r>
          <w:rPr>
            <w:sz w:val="24"/>
            <w:szCs w:val="24"/>
          </w:rPr>
          <w:delText>(</w:delText>
        </w:r>
        <w:r>
          <w:rPr>
            <w:i/>
            <w:sz w:val="24"/>
            <w:szCs w:val="24"/>
          </w:rPr>
          <w:delText>21</w:delText>
        </w:r>
      </w:del>
      <w:ins w:id="255" w:author="Sophie Bur" w:date="2024-03-19T11:59:00Z">
        <w:r>
          <w:fldChar w:fldCharType="begin"/>
        </w:r>
        <w:r>
          <w:instrText>HYPERLINK "https://www.zotero.org/google-docs/?7fnpTN" \h</w:instrText>
        </w:r>
        <w:r>
          <w:fldChar w:fldCharType="separate"/>
        </w:r>
        <w:r>
          <w:rPr>
            <w:sz w:val="24"/>
            <w:szCs w:val="24"/>
          </w:rPr>
          <w:t>(31,32)</w:t>
        </w:r>
        <w:r>
          <w:rPr>
            <w:sz w:val="24"/>
            <w:szCs w:val="24"/>
          </w:rPr>
          <w:fldChar w:fldCharType="end"/>
        </w:r>
        <w:r>
          <w:rPr>
            <w:sz w:val="24"/>
            <w:szCs w:val="24"/>
          </w:rPr>
          <w:t xml:space="preserve">. Some suggest </w:t>
        </w:r>
        <w:r>
          <w:fldChar w:fldCharType="begin"/>
        </w:r>
        <w:r>
          <w:instrText>HYPERLINK "https://www.zotero.org/google-docs/?ghuhpl" \h</w:instrText>
        </w:r>
        <w:r>
          <w:fldChar w:fldCharType="separate"/>
        </w:r>
        <w:r>
          <w:rPr>
            <w:sz w:val="24"/>
            <w:szCs w:val="24"/>
          </w:rPr>
          <w:t>(20,33,34)</w:t>
        </w:r>
        <w:r>
          <w:rPr>
            <w:sz w:val="24"/>
            <w:szCs w:val="24"/>
          </w:rPr>
          <w:fldChar w:fldCharType="end"/>
        </w:r>
        <w:r>
          <w:rPr>
            <w:sz w:val="24"/>
            <w:szCs w:val="24"/>
          </w:rPr>
          <w:t xml:space="preserve"> that air sacs inflate due to lung exhalation while closing the nasal and nostril passages, others hypothesize that the false vocal folds may close completely to redirect exhaled air into the air sac even when the upper air passages are open (</w:t>
        </w:r>
        <w:r>
          <w:fldChar w:fldCharType="begin"/>
        </w:r>
        <w:r>
          <w:instrText>HYPERLINK "https://www.zotero.org/google-docs/?EnxpoH" \h</w:instrText>
        </w:r>
        <w:r>
          <w:fldChar w:fldCharType="separate"/>
        </w:r>
        <w:r>
          <w:rPr>
            <w:sz w:val="24"/>
            <w:szCs w:val="24"/>
          </w:rPr>
          <w:t>(20)</w:t>
        </w:r>
        <w:r>
          <w:rPr>
            <w:sz w:val="24"/>
            <w:szCs w:val="24"/>
          </w:rPr>
          <w:fldChar w:fldCharType="end"/>
        </w:r>
        <w:r>
          <w:rPr>
            <w:sz w:val="24"/>
            <w:szCs w:val="24"/>
          </w:rPr>
          <w:t>, p. 635 for a discussion</w:t>
        </w:r>
      </w:ins>
      <w:r>
        <w:rPr>
          <w:sz w:val="24"/>
          <w:szCs w:val="24"/>
        </w:rPr>
        <w:t>).</w:t>
      </w:r>
    </w:p>
    <w:p w14:paraId="533DEED3" w14:textId="2CBB8881" w:rsidR="0048593E" w:rsidRDefault="00000000">
      <w:pPr>
        <w:spacing w:line="360" w:lineRule="auto"/>
        <w:ind w:firstLine="720"/>
        <w:rPr>
          <w:ins w:id="256" w:author="Sophie Bur" w:date="2024-03-19T11:59:00Z"/>
          <w:sz w:val="24"/>
          <w:szCs w:val="24"/>
        </w:rPr>
      </w:pPr>
      <w:del w:id="257" w:author="Sophie Bur" w:date="2024-03-19T11:59:00Z">
        <w:r>
          <w:rPr>
            <w:sz w:val="24"/>
            <w:szCs w:val="24"/>
          </w:rPr>
          <w:delText xml:space="preserve">Laryngeal air sacs often get infected and it is not uncommon for an animal to die from that </w:delText>
        </w:r>
      </w:del>
      <w:ins w:id="258" w:author="Sophie Bur" w:date="2024-03-19T11:59:00Z">
        <w:r>
          <w:rPr>
            <w:sz w:val="24"/>
            <w:szCs w:val="24"/>
          </w:rPr>
          <w:t xml:space="preserve">Primate laryngeal air sacs likely evolved because of some adaptive function. This hypothesis is tentatively supported by a cost-benefit analysis: why would air sacs evolve without a function when they also entail the risk of infections? Infections have been reported in detail in a mountain gorilla </w:t>
        </w:r>
      </w:ins>
      <w:r>
        <w:fldChar w:fldCharType="begin"/>
      </w:r>
      <w:r>
        <w:instrText>HYPERLINK "https://www.zotero.org/google-docs/?MQEa5I" \h</w:instrText>
      </w:r>
      <w:r>
        <w:fldChar w:fldCharType="separate"/>
      </w:r>
      <w:del w:id="259" w:author="Sophie Bur" w:date="2024-03-19T11:59:00Z">
        <w:r>
          <w:rPr>
            <w:sz w:val="24"/>
            <w:szCs w:val="24"/>
          </w:rPr>
          <w:delText>(</w:delText>
        </w:r>
      </w:del>
      <w:ins w:id="260" w:author="Sophie Bur" w:date="2024-03-19T11:59:00Z">
        <w:r>
          <w:rPr>
            <w:sz w:val="24"/>
            <w:szCs w:val="24"/>
          </w:rPr>
          <w:t>(35)</w:t>
        </w:r>
      </w:ins>
      <w:r>
        <w:rPr>
          <w:sz w:val="24"/>
          <w:szCs w:val="24"/>
        </w:rPr>
        <w:fldChar w:fldCharType="end"/>
      </w:r>
      <w:del w:id="261" w:author="Sophie Bur" w:date="2024-03-19T11:59:00Z">
        <w:r>
          <w:fldChar w:fldCharType="begin"/>
        </w:r>
        <w:r>
          <w:delInstrText>HYPERLINK "https://www.zotero.org/google-docs/?MQEa5I" \h</w:delInstrText>
        </w:r>
        <w:r>
          <w:fldChar w:fldCharType="separate"/>
        </w:r>
        <w:r>
          <w:rPr>
            <w:i/>
            <w:sz w:val="24"/>
            <w:szCs w:val="24"/>
          </w:rPr>
          <w:delText>27</w:delText>
        </w:r>
        <w:r>
          <w:rPr>
            <w:i/>
            <w:sz w:val="24"/>
            <w:szCs w:val="24"/>
          </w:rPr>
          <w:fldChar w:fldCharType="end"/>
        </w:r>
        <w:r>
          <w:fldChar w:fldCharType="begin"/>
        </w:r>
        <w:r>
          <w:delInstrText>HYPERLINK "https://www.zotero.org/google-docs/?MQEa5I" \h</w:delInstrText>
        </w:r>
        <w:r>
          <w:fldChar w:fldCharType="separate"/>
        </w:r>
        <w:r>
          <w:rPr>
            <w:sz w:val="24"/>
            <w:szCs w:val="24"/>
          </w:rPr>
          <w:delText>)</w:delText>
        </w:r>
        <w:r>
          <w:rPr>
            <w:sz w:val="24"/>
            <w:szCs w:val="24"/>
          </w:rPr>
          <w:fldChar w:fldCharType="end"/>
        </w:r>
        <w:r>
          <w:rPr>
            <w:sz w:val="24"/>
            <w:szCs w:val="24"/>
          </w:rPr>
          <w:delText>. Air sacs evolved even though the risk</w:delText>
        </w:r>
      </w:del>
      <w:ins w:id="262" w:author="Sophie Bur" w:date="2024-03-19T11:59:00Z">
        <w:r>
          <w:rPr>
            <w:sz w:val="24"/>
            <w:szCs w:val="24"/>
          </w:rPr>
          <w:t>,</w:t>
        </w:r>
      </w:ins>
      <w:r>
        <w:rPr>
          <w:sz w:val="24"/>
          <w:szCs w:val="24"/>
        </w:rPr>
        <w:t xml:space="preserve"> and </w:t>
      </w:r>
      <w:del w:id="263" w:author="Sophie Bur" w:date="2024-03-19T11:59:00Z">
        <w:r>
          <w:rPr>
            <w:sz w:val="24"/>
            <w:szCs w:val="24"/>
          </w:rPr>
          <w:delText xml:space="preserve">cost of having them is high </w:delText>
        </w:r>
        <w:r>
          <w:fldChar w:fldCharType="begin"/>
        </w:r>
        <w:r>
          <w:delInstrText>HYPERLINK "https://www.zotero.org/google-docs/?4GXv54" \h</w:delInstrText>
        </w:r>
        <w:r>
          <w:fldChar w:fldCharType="separate"/>
        </w:r>
        <w:r>
          <w:rPr>
            <w:sz w:val="24"/>
            <w:szCs w:val="24"/>
          </w:rPr>
          <w:delText>(</w:delText>
        </w:r>
        <w:r>
          <w:rPr>
            <w:sz w:val="24"/>
            <w:szCs w:val="24"/>
          </w:rPr>
          <w:fldChar w:fldCharType="end"/>
        </w:r>
        <w:r>
          <w:fldChar w:fldCharType="begin"/>
        </w:r>
        <w:r>
          <w:delInstrText>HYPERLINK "https://www.zotero.org/google-docs/?4GXv54" \h</w:delInstrText>
        </w:r>
        <w:r>
          <w:fldChar w:fldCharType="separate"/>
        </w:r>
        <w:r>
          <w:rPr>
            <w:i/>
            <w:sz w:val="24"/>
            <w:szCs w:val="24"/>
          </w:rPr>
          <w:delText>28</w:delText>
        </w:r>
        <w:r>
          <w:rPr>
            <w:i/>
            <w:sz w:val="24"/>
            <w:szCs w:val="24"/>
          </w:rPr>
          <w:fldChar w:fldCharType="end"/>
        </w:r>
        <w:r>
          <w:fldChar w:fldCharType="begin"/>
        </w:r>
        <w:r>
          <w:delInstrText>HYPERLINK "https://www.zotero.org/google-docs/?4GXv54" \h</w:delInstrText>
        </w:r>
        <w:r>
          <w:fldChar w:fldCharType="separate"/>
        </w:r>
        <w:r>
          <w:rPr>
            <w:sz w:val="24"/>
            <w:szCs w:val="24"/>
          </w:rPr>
          <w:delText>)</w:delText>
        </w:r>
        <w:r>
          <w:rPr>
            <w:sz w:val="24"/>
            <w:szCs w:val="24"/>
          </w:rPr>
          <w:fldChar w:fldCharType="end"/>
        </w:r>
        <w:r>
          <w:rPr>
            <w:sz w:val="24"/>
            <w:szCs w:val="24"/>
          </w:rPr>
          <w:delText>. Why did they evolve?</w:delText>
        </w:r>
      </w:del>
      <w:ins w:id="264" w:author="Sophie Bur" w:date="2024-03-19T11:59:00Z">
        <w:r>
          <w:rPr>
            <w:sz w:val="24"/>
            <w:szCs w:val="24"/>
          </w:rPr>
          <w:t xml:space="preserve">observed more generally in primates </w:t>
        </w:r>
        <w:r>
          <w:fldChar w:fldCharType="begin"/>
        </w:r>
        <w:r>
          <w:instrText>HYPERLINK "https://www.zotero.org/google-docs/?mlLi3g" \h</w:instrText>
        </w:r>
        <w:r>
          <w:fldChar w:fldCharType="separate"/>
        </w:r>
        <w:r>
          <w:rPr>
            <w:sz w:val="24"/>
            <w:szCs w:val="24"/>
          </w:rPr>
          <w:t>(36,37)</w:t>
        </w:r>
        <w:r>
          <w:rPr>
            <w:sz w:val="24"/>
            <w:szCs w:val="24"/>
          </w:rPr>
          <w:fldChar w:fldCharType="end"/>
        </w:r>
        <w:r>
          <w:rPr>
            <w:sz w:val="24"/>
            <w:szCs w:val="24"/>
          </w:rPr>
          <w:t>.</w:t>
        </w:r>
      </w:ins>
      <w:r>
        <w:rPr>
          <w:sz w:val="24"/>
          <w:szCs w:val="24"/>
        </w:rPr>
        <w:t xml:space="preserve"> There are </w:t>
      </w:r>
      <w:ins w:id="265" w:author="Sophie Bur" w:date="2024-03-19T11:59:00Z">
        <w:r>
          <w:rPr>
            <w:sz w:val="24"/>
            <w:szCs w:val="24"/>
          </w:rPr>
          <w:t xml:space="preserve">however no systematic studies that quantitatively report how often air sacs get infected. On the benefit side, there are </w:t>
        </w:r>
      </w:ins>
      <w:r>
        <w:rPr>
          <w:sz w:val="24"/>
          <w:szCs w:val="24"/>
        </w:rPr>
        <w:t>many hypotheses about the function of (siamang) air sacs</w:t>
      </w:r>
      <w:del w:id="266" w:author="Sophie Bur" w:date="2024-03-19T11:59:00Z">
        <w:r>
          <w:rPr>
            <w:sz w:val="24"/>
            <w:szCs w:val="24"/>
          </w:rPr>
          <w:delText>, but little</w:delText>
        </w:r>
      </w:del>
      <w:ins w:id="267" w:author="Sophie Bur" w:date="2024-03-19T11:59:00Z">
        <w:r>
          <w:rPr>
            <w:sz w:val="24"/>
            <w:szCs w:val="24"/>
          </w:rPr>
          <w:t xml:space="preserve"> </w:t>
        </w:r>
        <w:r>
          <w:fldChar w:fldCharType="begin"/>
        </w:r>
        <w:r>
          <w:instrText>HYPERLINK "https://www.zotero.org/google-docs/?UZkqTo" \h</w:instrText>
        </w:r>
        <w:r>
          <w:fldChar w:fldCharType="separate"/>
        </w:r>
        <w:r>
          <w:rPr>
            <w:sz w:val="24"/>
            <w:szCs w:val="24"/>
          </w:rPr>
          <w:t>(15,21,31,32,38,39)</w:t>
        </w:r>
        <w:r>
          <w:rPr>
            <w:sz w:val="24"/>
            <w:szCs w:val="24"/>
          </w:rPr>
          <w:fldChar w:fldCharType="end"/>
        </w:r>
        <w:r>
          <w:rPr>
            <w:sz w:val="24"/>
            <w:szCs w:val="24"/>
          </w:rPr>
          <w:t xml:space="preserve">; they may: be relatively functionless </w:t>
        </w:r>
        <w:r>
          <w:fldChar w:fldCharType="begin"/>
        </w:r>
        <w:r>
          <w:instrText>HYPERLINK "https://www.zotero.org/google-docs/?jlaZTE" \h</w:instrText>
        </w:r>
        <w:r>
          <w:fldChar w:fldCharType="separate"/>
        </w:r>
        <w:r>
          <w:rPr>
            <w:sz w:val="24"/>
            <w:szCs w:val="24"/>
          </w:rPr>
          <w:t>(40)</w:t>
        </w:r>
        <w:r>
          <w:rPr>
            <w:sz w:val="24"/>
            <w:szCs w:val="24"/>
          </w:rPr>
          <w:fldChar w:fldCharType="end"/>
        </w:r>
        <w:r>
          <w:rPr>
            <w:sz w:val="24"/>
            <w:szCs w:val="24"/>
          </w:rPr>
          <w:t xml:space="preserve">, help manage oxygenation </w:t>
        </w:r>
        <w:r>
          <w:fldChar w:fldCharType="begin"/>
        </w:r>
        <w:r>
          <w:instrText>HYPERLINK "https://www.zotero.org/google-docs/?wxGdRs" \h</w:instrText>
        </w:r>
        <w:r>
          <w:fldChar w:fldCharType="separate"/>
        </w:r>
        <w:r>
          <w:rPr>
            <w:sz w:val="24"/>
            <w:szCs w:val="24"/>
          </w:rPr>
          <w:t>(38)</w:t>
        </w:r>
        <w:r>
          <w:rPr>
            <w:sz w:val="24"/>
            <w:szCs w:val="24"/>
          </w:rPr>
          <w:fldChar w:fldCharType="end"/>
        </w:r>
        <w:r>
          <w:rPr>
            <w:sz w:val="24"/>
            <w:szCs w:val="24"/>
          </w:rPr>
          <w:t xml:space="preserve">, or help stabilize the thorax during brachiation and singing </w:t>
        </w:r>
        <w:r>
          <w:fldChar w:fldCharType="begin"/>
        </w:r>
        <w:r>
          <w:instrText>HYPERLINK "https://www.zotero.org/google-docs/?evwphb" \h</w:instrText>
        </w:r>
        <w:r>
          <w:fldChar w:fldCharType="separate"/>
        </w:r>
        <w:r>
          <w:rPr>
            <w:sz w:val="24"/>
            <w:szCs w:val="24"/>
          </w:rPr>
          <w:t>(39)</w:t>
        </w:r>
        <w:r>
          <w:rPr>
            <w:sz w:val="24"/>
            <w:szCs w:val="24"/>
          </w:rPr>
          <w:fldChar w:fldCharType="end"/>
        </w:r>
        <w:r>
          <w:rPr>
            <w:sz w:val="24"/>
            <w:szCs w:val="24"/>
          </w:rPr>
          <w:t xml:space="preserve">. Moreover, it has been suggested that an inflated air sac increase the expiratory flow relative to expiring from a single air reservoir (the lungs) when the upper air passages open, leading to a “glottal-shock” that increases the amplitude of the vocalization after the air sac is loaded with air </w:t>
        </w:r>
        <w:r>
          <w:fldChar w:fldCharType="begin"/>
        </w:r>
        <w:r>
          <w:instrText>HYPERLINK "https://www.zotero.org/google-docs/?sdskV2" \h</w:instrText>
        </w:r>
        <w:r>
          <w:fldChar w:fldCharType="separate"/>
        </w:r>
        <w:r>
          <w:rPr>
            <w:sz w:val="24"/>
            <w:szCs w:val="24"/>
          </w:rPr>
          <w:t>(31)</w:t>
        </w:r>
        <w:r>
          <w:rPr>
            <w:sz w:val="24"/>
            <w:szCs w:val="24"/>
          </w:rPr>
          <w:fldChar w:fldCharType="end"/>
        </w:r>
        <w:r>
          <w:rPr>
            <w:sz w:val="24"/>
            <w:szCs w:val="24"/>
          </w:rPr>
          <w:t>.</w:t>
        </w:r>
      </w:ins>
    </w:p>
    <w:p w14:paraId="09FFE86D" w14:textId="44EB07EA" w:rsidR="0048593E" w:rsidRDefault="00000000">
      <w:pPr>
        <w:spacing w:line="360" w:lineRule="auto"/>
        <w:ind w:firstLine="720"/>
        <w:rPr>
          <w:b/>
          <w:sz w:val="24"/>
          <w:szCs w:val="24"/>
        </w:rPr>
        <w:pPrChange w:id="268" w:author="Sophie Bur" w:date="2024-03-19T11:59:00Z">
          <w:pPr>
            <w:spacing w:after="280"/>
            <w:ind w:firstLine="720"/>
            <w:jc w:val="both"/>
          </w:pPr>
        </w:pPrChange>
      </w:pPr>
      <w:ins w:id="269" w:author="Sophie Bur" w:date="2024-03-19T11:59:00Z">
        <w:r>
          <w:rPr>
            <w:sz w:val="24"/>
            <w:szCs w:val="24"/>
          </w:rPr>
          <w:t>Limited</w:t>
        </w:r>
      </w:ins>
      <w:r>
        <w:rPr>
          <w:sz w:val="24"/>
          <w:szCs w:val="24"/>
        </w:rPr>
        <w:t xml:space="preserve"> empirical work </w:t>
      </w:r>
      <w:del w:id="270" w:author="Sophie Bur" w:date="2024-03-19T11:59:00Z">
        <w:r>
          <w:rPr>
            <w:sz w:val="24"/>
            <w:szCs w:val="24"/>
          </w:rPr>
          <w:delText xml:space="preserve">to test them </w:delText>
        </w:r>
        <w:r>
          <w:fldChar w:fldCharType="begin"/>
        </w:r>
        <w:r>
          <w:delInstrText>HYPERLINK "https://www.zotero.org/google-docs/?UZkqTo" \h</w:delInstrText>
        </w:r>
        <w:r>
          <w:fldChar w:fldCharType="separate"/>
        </w:r>
        <w:r>
          <w:rPr>
            <w:sz w:val="24"/>
            <w:szCs w:val="24"/>
          </w:rPr>
          <w:delText>(</w:delText>
        </w:r>
        <w:r>
          <w:rPr>
            <w:sz w:val="24"/>
            <w:szCs w:val="24"/>
          </w:rPr>
          <w:fldChar w:fldCharType="end"/>
        </w:r>
        <w:r>
          <w:fldChar w:fldCharType="begin"/>
        </w:r>
        <w:r>
          <w:delInstrText>HYPERLINK "https://www.zotero.org/google-docs/?UZkqTo" \h</w:delInstrText>
        </w:r>
        <w:r>
          <w:fldChar w:fldCharType="separate"/>
        </w:r>
        <w:r>
          <w:rPr>
            <w:i/>
            <w:sz w:val="24"/>
            <w:szCs w:val="24"/>
          </w:rPr>
          <w:delText>15</w:delText>
        </w:r>
        <w:r>
          <w:rPr>
            <w:i/>
            <w:sz w:val="24"/>
            <w:szCs w:val="24"/>
          </w:rPr>
          <w:fldChar w:fldCharType="end"/>
        </w:r>
        <w:r>
          <w:fldChar w:fldCharType="begin"/>
        </w:r>
        <w:r>
          <w:delInstrText>HYPERLINK "https://www.zotero.org/google-docs/?UZkqTo" \h</w:delInstrText>
        </w:r>
        <w:r>
          <w:fldChar w:fldCharType="separate"/>
        </w:r>
        <w:r>
          <w:rPr>
            <w:sz w:val="24"/>
            <w:szCs w:val="24"/>
          </w:rPr>
          <w:delText xml:space="preserve">, </w:delText>
        </w:r>
        <w:r>
          <w:rPr>
            <w:sz w:val="24"/>
            <w:szCs w:val="24"/>
          </w:rPr>
          <w:fldChar w:fldCharType="end"/>
        </w:r>
        <w:r>
          <w:fldChar w:fldCharType="begin"/>
        </w:r>
        <w:r>
          <w:delInstrText>HYPERLINK "https://www.zotero.org/google-docs/?UZkqTo" \h</w:delInstrText>
        </w:r>
        <w:r>
          <w:fldChar w:fldCharType="separate"/>
        </w:r>
        <w:r>
          <w:rPr>
            <w:i/>
            <w:sz w:val="24"/>
            <w:szCs w:val="24"/>
          </w:rPr>
          <w:delText>21</w:delText>
        </w:r>
        <w:r>
          <w:rPr>
            <w:i/>
            <w:sz w:val="24"/>
            <w:szCs w:val="24"/>
          </w:rPr>
          <w:fldChar w:fldCharType="end"/>
        </w:r>
        <w:r>
          <w:fldChar w:fldCharType="begin"/>
        </w:r>
        <w:r>
          <w:delInstrText>HYPERLINK "https://www.zotero.org/google-docs/?UZkqTo" \h</w:delInstrText>
        </w:r>
        <w:r>
          <w:fldChar w:fldCharType="separate"/>
        </w:r>
        <w:r>
          <w:rPr>
            <w:sz w:val="24"/>
            <w:szCs w:val="24"/>
          </w:rPr>
          <w:delText xml:space="preserve">, </w:delText>
        </w:r>
        <w:r>
          <w:rPr>
            <w:sz w:val="24"/>
            <w:szCs w:val="24"/>
          </w:rPr>
          <w:fldChar w:fldCharType="end"/>
        </w:r>
        <w:r>
          <w:fldChar w:fldCharType="begin"/>
        </w:r>
        <w:r>
          <w:delInstrText>HYPERLINK "https://www.zotero.org/google-docs/?UZkqTo" \h</w:delInstrText>
        </w:r>
        <w:r>
          <w:fldChar w:fldCharType="separate"/>
        </w:r>
        <w:r>
          <w:rPr>
            <w:i/>
            <w:sz w:val="24"/>
            <w:szCs w:val="24"/>
          </w:rPr>
          <w:delText>26</w:delText>
        </w:r>
        <w:r>
          <w:rPr>
            <w:i/>
            <w:sz w:val="24"/>
            <w:szCs w:val="24"/>
          </w:rPr>
          <w:fldChar w:fldCharType="end"/>
        </w:r>
        <w:r>
          <w:fldChar w:fldCharType="begin"/>
        </w:r>
        <w:r>
          <w:delInstrText>HYPERLINK "https://www.zotero.org/google-docs/?UZkqTo" \h</w:delInstrText>
        </w:r>
        <w:r>
          <w:fldChar w:fldCharType="separate"/>
        </w:r>
        <w:r>
          <w:rPr>
            <w:sz w:val="24"/>
            <w:szCs w:val="24"/>
          </w:rPr>
          <w:delText xml:space="preserve">, </w:delText>
        </w:r>
        <w:r>
          <w:rPr>
            <w:sz w:val="24"/>
            <w:szCs w:val="24"/>
          </w:rPr>
          <w:fldChar w:fldCharType="end"/>
        </w:r>
        <w:r>
          <w:fldChar w:fldCharType="begin"/>
        </w:r>
        <w:r>
          <w:delInstrText>HYPERLINK "https://www.zotero.org/google-docs/?UZkqTo" \h</w:delInstrText>
        </w:r>
        <w:r>
          <w:fldChar w:fldCharType="separate"/>
        </w:r>
        <w:r>
          <w:rPr>
            <w:i/>
            <w:sz w:val="24"/>
            <w:szCs w:val="24"/>
          </w:rPr>
          <w:delText>28</w:delText>
        </w:r>
        <w:r>
          <w:rPr>
            <w:i/>
            <w:sz w:val="24"/>
            <w:szCs w:val="24"/>
          </w:rPr>
          <w:fldChar w:fldCharType="end"/>
        </w:r>
        <w:r>
          <w:fldChar w:fldCharType="begin"/>
        </w:r>
        <w:r>
          <w:delInstrText>HYPERLINK "https://www.zotero.org/google-docs/?UZkqTo" \h</w:delInstrText>
        </w:r>
        <w:r>
          <w:fldChar w:fldCharType="separate"/>
        </w:r>
        <w:r>
          <w:rPr>
            <w:sz w:val="24"/>
            <w:szCs w:val="24"/>
          </w:rPr>
          <w:delText>–</w:delText>
        </w:r>
        <w:r>
          <w:rPr>
            <w:sz w:val="24"/>
            <w:szCs w:val="24"/>
          </w:rPr>
          <w:fldChar w:fldCharType="end"/>
        </w:r>
        <w:r>
          <w:fldChar w:fldCharType="begin"/>
        </w:r>
        <w:r>
          <w:delInstrText>HYPERLINK "https://www.zotero.org/google-docs/?UZkqTo" \h</w:delInstrText>
        </w:r>
        <w:r>
          <w:fldChar w:fldCharType="separate"/>
        </w:r>
        <w:r>
          <w:rPr>
            <w:i/>
            <w:sz w:val="24"/>
            <w:szCs w:val="24"/>
          </w:rPr>
          <w:delText>31</w:delText>
        </w:r>
        <w:r>
          <w:rPr>
            <w:i/>
            <w:sz w:val="24"/>
            <w:szCs w:val="24"/>
          </w:rPr>
          <w:fldChar w:fldCharType="end"/>
        </w:r>
        <w:r>
          <w:fldChar w:fldCharType="begin"/>
        </w:r>
        <w:r>
          <w:delInstrText>HYPERLINK "https://www.zotero.org/google-docs/?UZkqTo" \h</w:delInstrText>
        </w:r>
        <w:r>
          <w:fldChar w:fldCharType="separate"/>
        </w:r>
        <w:r>
          <w:rPr>
            <w:sz w:val="24"/>
            <w:szCs w:val="24"/>
          </w:rPr>
          <w:delText>)</w:delText>
        </w:r>
        <w:r>
          <w:rPr>
            <w:sz w:val="24"/>
            <w:szCs w:val="24"/>
          </w:rPr>
          <w:fldChar w:fldCharType="end"/>
        </w:r>
        <w:r>
          <w:rPr>
            <w:sz w:val="24"/>
            <w:szCs w:val="24"/>
          </w:rPr>
          <w:delText xml:space="preserve">. It is especially from </w:delText>
        </w:r>
      </w:del>
      <w:ins w:id="271" w:author="Sophie Bur" w:date="2024-03-19T11:59:00Z">
        <w:r>
          <w:rPr>
            <w:sz w:val="24"/>
            <w:szCs w:val="24"/>
          </w:rPr>
          <w:t xml:space="preserve">and real-world data are available to evaluate these hypotheses. Based on </w:t>
        </w:r>
      </w:ins>
      <w:r>
        <w:rPr>
          <w:sz w:val="24"/>
          <w:szCs w:val="24"/>
        </w:rPr>
        <w:t>biomechanical and acoustic</w:t>
      </w:r>
      <w:r>
        <w:rPr>
          <w:sz w:val="24"/>
          <w:rPrChange w:id="272" w:author="Sophie Bur" w:date="2024-03-19T11:59:00Z">
            <w:rPr>
              <w:i/>
              <w:sz w:val="24"/>
            </w:rPr>
          </w:rPrChange>
        </w:rPr>
        <w:t xml:space="preserve"> modeling</w:t>
      </w:r>
      <w:r>
        <w:rPr>
          <w:sz w:val="24"/>
          <w:szCs w:val="24"/>
        </w:rPr>
        <w:t xml:space="preserve"> </w:t>
      </w:r>
      <w:del w:id="273" w:author="Sophie Bur" w:date="2024-03-19T11:59:00Z">
        <w:r>
          <w:rPr>
            <w:sz w:val="24"/>
            <w:szCs w:val="24"/>
          </w:rPr>
          <w:delText xml:space="preserve">research that </w:delText>
        </w:r>
      </w:del>
      <w:r>
        <w:rPr>
          <w:sz w:val="24"/>
          <w:szCs w:val="24"/>
        </w:rPr>
        <w:t xml:space="preserve">we </w:t>
      </w:r>
      <w:ins w:id="274" w:author="Sophie Bur" w:date="2024-03-19T11:59:00Z">
        <w:r>
          <w:rPr>
            <w:sz w:val="24"/>
            <w:szCs w:val="24"/>
          </w:rPr>
          <w:t xml:space="preserve">would </w:t>
        </w:r>
      </w:ins>
      <w:r>
        <w:rPr>
          <w:sz w:val="24"/>
          <w:szCs w:val="24"/>
        </w:rPr>
        <w:t xml:space="preserve">expect </w:t>
      </w:r>
      <w:del w:id="275" w:author="Sophie Bur" w:date="2024-03-19T11:59:00Z">
        <w:r>
          <w:rPr>
            <w:sz w:val="24"/>
            <w:szCs w:val="24"/>
          </w:rPr>
          <w:delText>the</w:delText>
        </w:r>
      </w:del>
      <w:ins w:id="276" w:author="Sophie Bur" w:date="2024-03-19T11:59:00Z">
        <w:r>
          <w:rPr>
            <w:sz w:val="24"/>
            <w:szCs w:val="24"/>
          </w:rPr>
          <w:t>a higher</w:t>
        </w:r>
      </w:ins>
      <w:r>
        <w:rPr>
          <w:sz w:val="24"/>
          <w:szCs w:val="24"/>
        </w:rPr>
        <w:t xml:space="preserve"> air sac volume to </w:t>
      </w:r>
      <w:del w:id="277" w:author="Sophie Bur" w:date="2024-03-19T11:59:00Z">
        <w:r>
          <w:rPr>
            <w:sz w:val="24"/>
            <w:szCs w:val="24"/>
          </w:rPr>
          <w:delText>be associated with a decrease of</w:delText>
        </w:r>
      </w:del>
      <w:ins w:id="278" w:author="Sophie Bur" w:date="2024-03-19T11:59:00Z">
        <w:r>
          <w:rPr>
            <w:sz w:val="24"/>
            <w:szCs w:val="24"/>
          </w:rPr>
          <w:t>statistically predict less</w:t>
        </w:r>
      </w:ins>
      <w:r>
        <w:rPr>
          <w:sz w:val="24"/>
          <w:szCs w:val="24"/>
        </w:rPr>
        <w:t xml:space="preserve"> energy at </w:t>
      </w:r>
      <w:del w:id="279" w:author="Sophie Bur" w:date="2024-03-19T11:59:00Z">
        <w:r>
          <w:rPr>
            <w:sz w:val="24"/>
            <w:szCs w:val="24"/>
          </w:rPr>
          <w:delText xml:space="preserve">the </w:delText>
        </w:r>
      </w:del>
      <w:r>
        <w:rPr>
          <w:sz w:val="24"/>
          <w:szCs w:val="24"/>
        </w:rPr>
        <w:t xml:space="preserve">higher formant frequencies relative to the dominant frequency and </w:t>
      </w:r>
      <w:del w:id="280" w:author="Sophie Bur" w:date="2024-03-19T11:59:00Z">
        <w:r>
          <w:rPr>
            <w:sz w:val="24"/>
            <w:szCs w:val="24"/>
          </w:rPr>
          <w:delText>an increase in amplitude.</w:delText>
        </w:r>
      </w:del>
      <w:ins w:id="281" w:author="Sophie Bur" w:date="2024-03-19T11:59:00Z">
        <w:r>
          <w:rPr>
            <w:sz w:val="24"/>
            <w:szCs w:val="24"/>
          </w:rPr>
          <w:t xml:space="preserve">increased overall amplitude </w:t>
        </w:r>
        <w:r>
          <w:fldChar w:fldCharType="begin"/>
        </w:r>
        <w:r>
          <w:instrText>HYPERLINK "https://www.zotero.org/google-docs/?u9q9Xt" \h</w:instrText>
        </w:r>
        <w:r>
          <w:fldChar w:fldCharType="separate"/>
        </w:r>
        <w:r>
          <w:rPr>
            <w:sz w:val="24"/>
            <w:szCs w:val="24"/>
          </w:rPr>
          <w:t>(32)</w:t>
        </w:r>
        <w:r>
          <w:rPr>
            <w:sz w:val="24"/>
            <w:szCs w:val="24"/>
          </w:rPr>
          <w:fldChar w:fldCharType="end"/>
        </w:r>
        <w:r>
          <w:rPr>
            <w:sz w:val="24"/>
            <w:szCs w:val="24"/>
          </w:rPr>
          <w:t>.</w:t>
        </w:r>
      </w:ins>
      <w:r>
        <w:rPr>
          <w:sz w:val="24"/>
          <w:szCs w:val="24"/>
        </w:rPr>
        <w:t xml:space="preserve"> The latter relates to dynamic anti-resonance properties of the air sac (a cancellation of energy at resonant frequencies of the air sac), as supported by physical models and simulations that assess different static sizes of air sacs </w:t>
      </w:r>
      <w:r>
        <w:fldChar w:fldCharType="begin"/>
      </w:r>
      <w:r>
        <w:instrText>HYPERLINK "https://www.zotero.org/google-docs/?w3lBrz" \h</w:instrText>
      </w:r>
      <w:r>
        <w:fldChar w:fldCharType="separate"/>
      </w:r>
      <w:del w:id="282" w:author="Sophie Bur" w:date="2024-03-19T11:59:00Z">
        <w:r>
          <w:rPr>
            <w:sz w:val="24"/>
            <w:szCs w:val="24"/>
          </w:rPr>
          <w:delText>(</w:delText>
        </w:r>
      </w:del>
      <w:ins w:id="283" w:author="Sophie Bur" w:date="2024-03-19T11:59:00Z">
        <w:r>
          <w:rPr>
            <w:sz w:val="24"/>
            <w:szCs w:val="24"/>
          </w:rPr>
          <w:t>(20,32)</w:t>
        </w:r>
      </w:ins>
      <w:r>
        <w:rPr>
          <w:sz w:val="24"/>
          <w:szCs w:val="24"/>
        </w:rPr>
        <w:fldChar w:fldCharType="end"/>
      </w:r>
      <w:del w:id="284" w:author="Sophie Bur" w:date="2024-03-19T11:59:00Z">
        <w:r>
          <w:fldChar w:fldCharType="begin"/>
        </w:r>
        <w:r>
          <w:delInstrText>HYPERLINK "https://www.zotero.org/google-docs/?w3lBrz" \h</w:delInstrText>
        </w:r>
        <w:r>
          <w:fldChar w:fldCharType="separate"/>
        </w:r>
        <w:r>
          <w:rPr>
            <w:i/>
            <w:sz w:val="24"/>
            <w:szCs w:val="24"/>
          </w:rPr>
          <w:delText>20</w:delText>
        </w:r>
        <w:r>
          <w:rPr>
            <w:i/>
            <w:sz w:val="24"/>
            <w:szCs w:val="24"/>
          </w:rPr>
          <w:fldChar w:fldCharType="end"/>
        </w:r>
        <w:r>
          <w:fldChar w:fldCharType="begin"/>
        </w:r>
        <w:r>
          <w:delInstrText>HYPERLINK "https://www.zotero.org/google-docs/?w3lBrz" \h</w:delInstrText>
        </w:r>
        <w:r>
          <w:fldChar w:fldCharType="separate"/>
        </w:r>
        <w:r>
          <w:rPr>
            <w:sz w:val="24"/>
            <w:szCs w:val="24"/>
          </w:rPr>
          <w:delText xml:space="preserve">, </w:delText>
        </w:r>
        <w:r>
          <w:rPr>
            <w:sz w:val="24"/>
            <w:szCs w:val="24"/>
          </w:rPr>
          <w:fldChar w:fldCharType="end"/>
        </w:r>
        <w:r>
          <w:fldChar w:fldCharType="begin"/>
        </w:r>
        <w:r>
          <w:delInstrText>HYPERLINK "https://www.zotero.org/google-docs/?w3lBrz" \h</w:delInstrText>
        </w:r>
        <w:r>
          <w:fldChar w:fldCharType="separate"/>
        </w:r>
        <w:r>
          <w:rPr>
            <w:i/>
            <w:sz w:val="24"/>
            <w:szCs w:val="24"/>
          </w:rPr>
          <w:delText>31</w:delText>
        </w:r>
        <w:r>
          <w:rPr>
            <w:i/>
            <w:sz w:val="24"/>
            <w:szCs w:val="24"/>
          </w:rPr>
          <w:fldChar w:fldCharType="end"/>
        </w:r>
        <w:r>
          <w:fldChar w:fldCharType="begin"/>
        </w:r>
        <w:r>
          <w:delInstrText>HYPERLINK "https://www.zotero.org/google-docs/?w3lBrz" \h</w:delInstrText>
        </w:r>
        <w:r>
          <w:fldChar w:fldCharType="separate"/>
        </w:r>
        <w:r>
          <w:rPr>
            <w:sz w:val="24"/>
            <w:szCs w:val="24"/>
          </w:rPr>
          <w:delText>)</w:delText>
        </w:r>
        <w:r>
          <w:rPr>
            <w:sz w:val="24"/>
            <w:szCs w:val="24"/>
          </w:rPr>
          <w:fldChar w:fldCharType="end"/>
        </w:r>
        <w:r>
          <w:rPr>
            <w:sz w:val="24"/>
            <w:szCs w:val="24"/>
          </w:rPr>
          <w:delText>.</w:delText>
        </w:r>
      </w:del>
      <w:ins w:id="285" w:author="Sophie Bur" w:date="2024-03-19T11:59:00Z">
        <w:r>
          <w:rPr>
            <w:sz w:val="24"/>
            <w:szCs w:val="24"/>
          </w:rPr>
          <w:t>.</w:t>
        </w:r>
      </w:ins>
      <w:r>
        <w:rPr>
          <w:sz w:val="24"/>
          <w:szCs w:val="24"/>
        </w:rPr>
        <w:t xml:space="preserve"> Thus the laryngeal air sac may likely serve as an amplifying organ by changing the resonant properties of the vocal source, whereby energy at lower frequencies is increased relative to the harmonics, thereby aiding sound travel and </w:t>
      </w:r>
      <w:r>
        <w:rPr>
          <w:sz w:val="24"/>
          <w:szCs w:val="24"/>
        </w:rPr>
        <w:lastRenderedPageBreak/>
        <w:t xml:space="preserve">“dishonestly” advertising a larger body size </w:t>
      </w:r>
      <w:r>
        <w:fldChar w:fldCharType="begin"/>
      </w:r>
      <w:r>
        <w:instrText>HYPERLINK "https://www.zotero.org/google-docs/?FdycjQ" \h</w:instrText>
      </w:r>
      <w:r>
        <w:fldChar w:fldCharType="separate"/>
      </w:r>
      <w:del w:id="286" w:author="Sophie Bur" w:date="2024-03-19T11:59:00Z">
        <w:r>
          <w:rPr>
            <w:sz w:val="24"/>
            <w:szCs w:val="24"/>
          </w:rPr>
          <w:delText>(</w:delText>
        </w:r>
      </w:del>
      <w:ins w:id="287" w:author="Sophie Bur" w:date="2024-03-19T11:59:00Z">
        <w:r>
          <w:rPr>
            <w:sz w:val="24"/>
            <w:szCs w:val="24"/>
          </w:rPr>
          <w:t>(16,21)</w:t>
        </w:r>
      </w:ins>
      <w:r>
        <w:rPr>
          <w:sz w:val="24"/>
          <w:szCs w:val="24"/>
        </w:rPr>
        <w:fldChar w:fldCharType="end"/>
      </w:r>
      <w:del w:id="288" w:author="Sophie Bur" w:date="2024-03-19T11:59:00Z">
        <w:r>
          <w:fldChar w:fldCharType="begin"/>
        </w:r>
        <w:r>
          <w:delInstrText>HYPERLINK "https://www.zotero.org/google-docs/?FdycjQ" \h</w:delInstrText>
        </w:r>
        <w:r>
          <w:fldChar w:fldCharType="separate"/>
        </w:r>
        <w:r>
          <w:rPr>
            <w:i/>
            <w:sz w:val="24"/>
            <w:szCs w:val="24"/>
          </w:rPr>
          <w:delText>16</w:delText>
        </w:r>
        <w:r>
          <w:rPr>
            <w:i/>
            <w:sz w:val="24"/>
            <w:szCs w:val="24"/>
          </w:rPr>
          <w:fldChar w:fldCharType="end"/>
        </w:r>
        <w:r>
          <w:fldChar w:fldCharType="begin"/>
        </w:r>
        <w:r>
          <w:delInstrText>HYPERLINK "https://www.zotero.org/google-docs/?FdycjQ" \h</w:delInstrText>
        </w:r>
        <w:r>
          <w:fldChar w:fldCharType="separate"/>
        </w:r>
        <w:r>
          <w:rPr>
            <w:sz w:val="24"/>
            <w:szCs w:val="24"/>
          </w:rPr>
          <w:delText xml:space="preserve">, </w:delText>
        </w:r>
        <w:r>
          <w:rPr>
            <w:sz w:val="24"/>
            <w:szCs w:val="24"/>
          </w:rPr>
          <w:fldChar w:fldCharType="end"/>
        </w:r>
        <w:r>
          <w:fldChar w:fldCharType="begin"/>
        </w:r>
        <w:r>
          <w:delInstrText>HYPERLINK "https://www.zotero.org/google-docs/?FdycjQ" \h</w:delInstrText>
        </w:r>
        <w:r>
          <w:fldChar w:fldCharType="separate"/>
        </w:r>
        <w:r>
          <w:rPr>
            <w:i/>
            <w:sz w:val="24"/>
            <w:szCs w:val="24"/>
          </w:rPr>
          <w:delText>21</w:delText>
        </w:r>
        <w:r>
          <w:rPr>
            <w:i/>
            <w:sz w:val="24"/>
            <w:szCs w:val="24"/>
          </w:rPr>
          <w:fldChar w:fldCharType="end"/>
        </w:r>
        <w:r>
          <w:fldChar w:fldCharType="begin"/>
        </w:r>
        <w:r>
          <w:delInstrText>HYPERLINK "https://www.zotero.org/google-docs/?FdycjQ" \h</w:delInstrText>
        </w:r>
        <w:r>
          <w:fldChar w:fldCharType="separate"/>
        </w:r>
        <w:r>
          <w:rPr>
            <w:sz w:val="24"/>
            <w:szCs w:val="24"/>
          </w:rPr>
          <w:delText>)</w:delText>
        </w:r>
        <w:r>
          <w:rPr>
            <w:sz w:val="24"/>
            <w:szCs w:val="24"/>
          </w:rPr>
          <w:fldChar w:fldCharType="end"/>
        </w:r>
        <w:r>
          <w:rPr>
            <w:sz w:val="24"/>
            <w:szCs w:val="24"/>
          </w:rPr>
          <w:delText>.</w:delText>
        </w:r>
      </w:del>
      <w:ins w:id="289" w:author="Sophie Bur" w:date="2024-03-19T11:59:00Z">
        <w:r>
          <w:rPr>
            <w:sz w:val="24"/>
            <w:szCs w:val="24"/>
          </w:rPr>
          <w:t>.</w:t>
        </w:r>
      </w:ins>
      <w:r>
        <w:rPr>
          <w:sz w:val="24"/>
          <w:szCs w:val="24"/>
        </w:rPr>
        <w:t xml:space="preserve"> In cluttered environments where formant structure can be lost </w:t>
      </w:r>
      <w:del w:id="290" w:author="Sophie Bur" w:date="2024-03-19T11:59:00Z">
        <w:r>
          <w:rPr>
            <w:sz w:val="24"/>
            <w:szCs w:val="24"/>
          </w:rPr>
          <w:delText>over</w:delText>
        </w:r>
      </w:del>
      <w:ins w:id="291" w:author="Sophie Bur" w:date="2024-03-19T11:59:00Z">
        <w:r>
          <w:rPr>
            <w:sz w:val="24"/>
            <w:szCs w:val="24"/>
          </w:rPr>
          <w:t>even at</w:t>
        </w:r>
      </w:ins>
      <w:r>
        <w:rPr>
          <w:sz w:val="24"/>
          <w:szCs w:val="24"/>
        </w:rPr>
        <w:t xml:space="preserve"> short distances, body size might rather be signaled through longer sound duration, which could be enabled by the extra air volume that the air sacs provide (</w:t>
      </w:r>
      <w:del w:id="292" w:author="Sophie Bur" w:date="2024-03-19T11:59:00Z">
        <w:r>
          <w:rPr>
            <w:sz w:val="24"/>
            <w:szCs w:val="24"/>
          </w:rPr>
          <w:delText>nex</w:delText>
        </w:r>
      </w:del>
      <w:ins w:id="293" w:author="Sophie Bur" w:date="2024-03-19T11:59:00Z">
        <w:r>
          <w:rPr>
            <w:sz w:val="24"/>
            <w:szCs w:val="24"/>
          </w:rPr>
          <w:t>next</w:t>
        </w:r>
      </w:ins>
      <w:r>
        <w:rPr>
          <w:sz w:val="24"/>
          <w:szCs w:val="24"/>
        </w:rPr>
        <w:t xml:space="preserve"> to the lungs).</w:t>
      </w:r>
    </w:p>
    <w:p w14:paraId="079B7B2C" w14:textId="77777777" w:rsidR="00B028CC" w:rsidRDefault="00000000">
      <w:pPr>
        <w:spacing w:after="280"/>
        <w:ind w:firstLine="720"/>
        <w:jc w:val="both"/>
        <w:rPr>
          <w:del w:id="294" w:author="Sophie Bur" w:date="2024-03-19T11:59:00Z"/>
          <w:sz w:val="24"/>
          <w:szCs w:val="24"/>
        </w:rPr>
      </w:pPr>
      <w:del w:id="295" w:author="Sophie Bur" w:date="2024-03-19T11:59:00Z">
        <w:r>
          <w:rPr>
            <w:sz w:val="24"/>
            <w:szCs w:val="24"/>
          </w:rPr>
          <w:delText xml:space="preserve">Models and simulations need to be empirically verified, of course. Further, many alternative or complementary adaptive benefits for air sacs will need further verification, e.g., their role in oxygenation management </w:delText>
        </w:r>
        <w:r>
          <w:fldChar w:fldCharType="begin"/>
        </w:r>
        <w:r>
          <w:delInstrText>HYPERLINK "https://www.zotero.org/google-docs/?CLZ4AX" \h</w:delInstrText>
        </w:r>
        <w:r>
          <w:fldChar w:fldCharType="separate"/>
        </w:r>
        <w:r>
          <w:rPr>
            <w:sz w:val="24"/>
            <w:szCs w:val="24"/>
          </w:rPr>
          <w:delText>(</w:delText>
        </w:r>
        <w:r>
          <w:rPr>
            <w:sz w:val="24"/>
            <w:szCs w:val="24"/>
          </w:rPr>
          <w:fldChar w:fldCharType="end"/>
        </w:r>
        <w:r>
          <w:fldChar w:fldCharType="begin"/>
        </w:r>
        <w:r>
          <w:delInstrText>HYPERLINK "https://www.zotero.org/google-docs/?CLZ4AX" \h</w:delInstrText>
        </w:r>
        <w:r>
          <w:fldChar w:fldCharType="separate"/>
        </w:r>
        <w:r>
          <w:rPr>
            <w:i/>
            <w:sz w:val="24"/>
            <w:szCs w:val="24"/>
          </w:rPr>
          <w:delText>28</w:delText>
        </w:r>
        <w:r>
          <w:rPr>
            <w:i/>
            <w:sz w:val="24"/>
            <w:szCs w:val="24"/>
          </w:rPr>
          <w:fldChar w:fldCharType="end"/>
        </w:r>
        <w:r>
          <w:fldChar w:fldCharType="begin"/>
        </w:r>
        <w:r>
          <w:delInstrText>HYPERLINK "https://www.zotero.org/google-docs/?CLZ4AX" \h</w:delInstrText>
        </w:r>
        <w:r>
          <w:fldChar w:fldCharType="separate"/>
        </w:r>
        <w:r>
          <w:rPr>
            <w:sz w:val="24"/>
            <w:szCs w:val="24"/>
          </w:rPr>
          <w:delText>)</w:delText>
        </w:r>
        <w:r>
          <w:rPr>
            <w:sz w:val="24"/>
            <w:szCs w:val="24"/>
          </w:rPr>
          <w:fldChar w:fldCharType="end"/>
        </w:r>
        <w:r>
          <w:rPr>
            <w:sz w:val="24"/>
            <w:szCs w:val="24"/>
          </w:rPr>
          <w:delText xml:space="preserve">, their potential contribution to generating a glottal shock </w:delText>
        </w:r>
        <w:r>
          <w:fldChar w:fldCharType="begin"/>
        </w:r>
        <w:r>
          <w:delInstrText>HYPERLINK "https://www.zotero.org/google-docs/?Mx0CMU" \h</w:delInstrText>
        </w:r>
        <w:r>
          <w:fldChar w:fldCharType="separate"/>
        </w:r>
        <w:r>
          <w:rPr>
            <w:sz w:val="24"/>
            <w:szCs w:val="24"/>
          </w:rPr>
          <w:delText>(</w:delText>
        </w:r>
        <w:r>
          <w:rPr>
            <w:sz w:val="24"/>
            <w:szCs w:val="24"/>
          </w:rPr>
          <w:fldChar w:fldCharType="end"/>
        </w:r>
        <w:r>
          <w:fldChar w:fldCharType="begin"/>
        </w:r>
        <w:r>
          <w:delInstrText>HYPERLINK "https://www.zotero.org/google-docs/?Mx0CMU" \h</w:delInstrText>
        </w:r>
        <w:r>
          <w:fldChar w:fldCharType="separate"/>
        </w:r>
        <w:r>
          <w:rPr>
            <w:i/>
            <w:sz w:val="24"/>
            <w:szCs w:val="24"/>
          </w:rPr>
          <w:delText>26</w:delText>
        </w:r>
        <w:r>
          <w:rPr>
            <w:i/>
            <w:sz w:val="24"/>
            <w:szCs w:val="24"/>
          </w:rPr>
          <w:fldChar w:fldCharType="end"/>
        </w:r>
        <w:r>
          <w:fldChar w:fldCharType="begin"/>
        </w:r>
        <w:r>
          <w:delInstrText>HYPERLINK "https://www.zotero.org/google-docs/?Mx0CMU" \h</w:delInstrText>
        </w:r>
        <w:r>
          <w:fldChar w:fldCharType="separate"/>
        </w:r>
        <w:r>
          <w:rPr>
            <w:sz w:val="24"/>
            <w:szCs w:val="24"/>
          </w:rPr>
          <w:delText>)</w:delText>
        </w:r>
        <w:r>
          <w:rPr>
            <w:sz w:val="24"/>
            <w:szCs w:val="24"/>
          </w:rPr>
          <w:fldChar w:fldCharType="end"/>
        </w:r>
        <w:r>
          <w:rPr>
            <w:sz w:val="24"/>
            <w:szCs w:val="24"/>
          </w:rPr>
          <w:delText xml:space="preserve">, or their role in thorax stabilization during brachiation and singing </w:delText>
        </w:r>
        <w:r>
          <w:fldChar w:fldCharType="begin"/>
        </w:r>
        <w:r>
          <w:delInstrText>HYPERLINK "https://www.zotero.org/google-docs/?jln5s4" \h</w:delInstrText>
        </w:r>
        <w:r>
          <w:fldChar w:fldCharType="separate"/>
        </w:r>
        <w:r>
          <w:rPr>
            <w:sz w:val="24"/>
            <w:szCs w:val="24"/>
          </w:rPr>
          <w:delText>(</w:delText>
        </w:r>
        <w:r>
          <w:rPr>
            <w:sz w:val="24"/>
            <w:szCs w:val="24"/>
          </w:rPr>
          <w:fldChar w:fldCharType="end"/>
        </w:r>
        <w:r>
          <w:fldChar w:fldCharType="begin"/>
        </w:r>
        <w:r>
          <w:delInstrText>HYPERLINK "https://www.zotero.org/google-docs/?jln5s4" \h</w:delInstrText>
        </w:r>
        <w:r>
          <w:fldChar w:fldCharType="separate"/>
        </w:r>
        <w:r>
          <w:rPr>
            <w:i/>
            <w:sz w:val="24"/>
            <w:szCs w:val="24"/>
          </w:rPr>
          <w:delText>30</w:delText>
        </w:r>
        <w:r>
          <w:rPr>
            <w:i/>
            <w:sz w:val="24"/>
            <w:szCs w:val="24"/>
          </w:rPr>
          <w:fldChar w:fldCharType="end"/>
        </w:r>
        <w:r>
          <w:fldChar w:fldCharType="begin"/>
        </w:r>
        <w:r>
          <w:delInstrText>HYPERLINK "https://www.zotero.org/google-docs/?jln5s4" \h</w:delInstrText>
        </w:r>
        <w:r>
          <w:fldChar w:fldCharType="separate"/>
        </w:r>
        <w:r>
          <w:rPr>
            <w:sz w:val="24"/>
            <w:szCs w:val="24"/>
          </w:rPr>
          <w:delText>)</w:delText>
        </w:r>
        <w:r>
          <w:rPr>
            <w:sz w:val="24"/>
            <w:szCs w:val="24"/>
          </w:rPr>
          <w:fldChar w:fldCharType="end"/>
        </w:r>
        <w:r>
          <w:rPr>
            <w:sz w:val="24"/>
            <w:szCs w:val="24"/>
          </w:rPr>
          <w:delText xml:space="preserve">. Unfortunately, not much empirical work has followed mechanical modeling studies </w:delText>
        </w:r>
        <w:r>
          <w:fldChar w:fldCharType="begin"/>
        </w:r>
        <w:r>
          <w:delInstrText>HYPERLINK "https://www.zotero.org/google-docs/?0Ktgfs" \h</w:delInstrText>
        </w:r>
        <w:r>
          <w:fldChar w:fldCharType="separate"/>
        </w:r>
        <w:r>
          <w:rPr>
            <w:sz w:val="24"/>
            <w:szCs w:val="24"/>
          </w:rPr>
          <w:delText>(</w:delText>
        </w:r>
        <w:r>
          <w:rPr>
            <w:sz w:val="24"/>
            <w:szCs w:val="24"/>
          </w:rPr>
          <w:fldChar w:fldCharType="end"/>
        </w:r>
        <w:r>
          <w:fldChar w:fldCharType="begin"/>
        </w:r>
        <w:r>
          <w:delInstrText>HYPERLINK "https://www.zotero.org/google-docs/?0Ktgfs" \h</w:delInstrText>
        </w:r>
        <w:r>
          <w:fldChar w:fldCharType="separate"/>
        </w:r>
        <w:r>
          <w:rPr>
            <w:i/>
            <w:sz w:val="24"/>
            <w:szCs w:val="24"/>
          </w:rPr>
          <w:delText>31</w:delText>
        </w:r>
        <w:r>
          <w:rPr>
            <w:i/>
            <w:sz w:val="24"/>
            <w:szCs w:val="24"/>
          </w:rPr>
          <w:fldChar w:fldCharType="end"/>
        </w:r>
        <w:r>
          <w:fldChar w:fldCharType="begin"/>
        </w:r>
        <w:r>
          <w:delInstrText>HYPERLINK "https://www.zotero.org/google-docs/?0Ktgfs" \h</w:delInstrText>
        </w:r>
        <w:r>
          <w:fldChar w:fldCharType="separate"/>
        </w:r>
        <w:r>
          <w:rPr>
            <w:sz w:val="24"/>
            <w:szCs w:val="24"/>
          </w:rPr>
          <w:delText>)</w:delText>
        </w:r>
        <w:r>
          <w:rPr>
            <w:sz w:val="24"/>
            <w:szCs w:val="24"/>
          </w:rPr>
          <w:fldChar w:fldCharType="end"/>
        </w:r>
        <w:r>
          <w:rPr>
            <w:sz w:val="24"/>
            <w:szCs w:val="24"/>
          </w:rPr>
          <w:delText xml:space="preserve"> that dynamically verify the relation between air sac inflation, vocal acoustics, and relation with articulatory states. The state of our knowledge is best characterized by Riede </w:delText>
        </w:r>
        <w:r>
          <w:fldChar w:fldCharType="begin"/>
        </w:r>
        <w:r>
          <w:delInstrText>HYPERLINK "https://www.zotero.org/google-docs/?0ZVvDx" \h</w:delInstrText>
        </w:r>
        <w:r>
          <w:fldChar w:fldCharType="separate"/>
        </w:r>
        <w:r>
          <w:rPr>
            <w:sz w:val="24"/>
            <w:szCs w:val="24"/>
          </w:rPr>
          <w:delText>(</w:delText>
        </w:r>
        <w:r>
          <w:rPr>
            <w:sz w:val="24"/>
            <w:szCs w:val="24"/>
          </w:rPr>
          <w:fldChar w:fldCharType="end"/>
        </w:r>
        <w:r>
          <w:fldChar w:fldCharType="begin"/>
        </w:r>
        <w:r>
          <w:delInstrText>HYPERLINK "https://www.zotero.org/google-docs/?0ZVvDx" \h</w:delInstrText>
        </w:r>
        <w:r>
          <w:fldChar w:fldCharType="separate"/>
        </w:r>
        <w:r>
          <w:rPr>
            <w:i/>
            <w:sz w:val="24"/>
            <w:szCs w:val="24"/>
          </w:rPr>
          <w:delText>20</w:delText>
        </w:r>
        <w:r>
          <w:rPr>
            <w:i/>
            <w:sz w:val="24"/>
            <w:szCs w:val="24"/>
          </w:rPr>
          <w:fldChar w:fldCharType="end"/>
        </w:r>
        <w:r>
          <w:fldChar w:fldCharType="begin"/>
        </w:r>
        <w:r>
          <w:delInstrText>HYPERLINK "https://www.zotero.org/google-docs/?0ZVvDx" \h</w:delInstrText>
        </w:r>
        <w:r>
          <w:fldChar w:fldCharType="separate"/>
        </w:r>
        <w:r>
          <w:rPr>
            <w:sz w:val="24"/>
            <w:szCs w:val="24"/>
          </w:rPr>
          <w:delText>)</w:delText>
        </w:r>
        <w:r>
          <w:rPr>
            <w:sz w:val="24"/>
            <w:szCs w:val="24"/>
          </w:rPr>
          <w:fldChar w:fldCharType="end"/>
        </w:r>
        <w:r>
          <w:rPr>
            <w:sz w:val="24"/>
            <w:szCs w:val="24"/>
          </w:rPr>
          <w:delText xml:space="preserve">, who confesses it is not even known whether the air sac can be inflated with the mouth open, which would suggest that false vocal cords have a mechanism to close off so that exhaled air may enter the air sac. </w:delText>
        </w:r>
      </w:del>
    </w:p>
    <w:p w14:paraId="0F07E33E" w14:textId="77777777" w:rsidR="00B028CC" w:rsidRDefault="00000000">
      <w:pPr>
        <w:spacing w:after="280"/>
        <w:ind w:firstLine="720"/>
        <w:jc w:val="both"/>
        <w:rPr>
          <w:del w:id="296" w:author="Sophie Bur" w:date="2024-03-19T11:59:00Z"/>
          <w:sz w:val="24"/>
          <w:szCs w:val="24"/>
        </w:rPr>
      </w:pPr>
      <w:r>
        <w:rPr>
          <w:sz w:val="24"/>
          <w:szCs w:val="24"/>
        </w:rPr>
        <w:t xml:space="preserve">In sum, </w:t>
      </w:r>
      <w:del w:id="297" w:author="Sophie Bur" w:date="2024-03-19T11:59:00Z">
        <w:r>
          <w:rPr>
            <w:sz w:val="24"/>
            <w:szCs w:val="24"/>
          </w:rPr>
          <w:delText xml:space="preserve">there are a lot of primary unknowns about </w:delText>
        </w:r>
      </w:del>
      <w:r>
        <w:rPr>
          <w:sz w:val="24"/>
          <w:szCs w:val="24"/>
        </w:rPr>
        <w:t>laryngeal air sac mechanics, articulatory states, and vocalization acoustics</w:t>
      </w:r>
      <w:ins w:id="298" w:author="Sophie Bur" w:date="2024-03-19T11:59:00Z">
        <w:r>
          <w:rPr>
            <w:sz w:val="24"/>
            <w:szCs w:val="24"/>
          </w:rPr>
          <w:t>, feature many key unknowns</w:t>
        </w:r>
      </w:ins>
      <w:r>
        <w:rPr>
          <w:sz w:val="24"/>
          <w:szCs w:val="24"/>
        </w:rPr>
        <w:t xml:space="preserve">. Studying the dynamic variation of air sacs together with articulation and acoustics will provide novel insights of their possible adaptive functions </w:t>
      </w:r>
      <w:del w:id="299" w:author="Sophie Bur" w:date="2024-03-19T11:59:00Z">
        <w:r>
          <w:rPr>
            <w:sz w:val="24"/>
            <w:szCs w:val="24"/>
          </w:rPr>
          <w:delText xml:space="preserve">that relate to acoustic modulation, but possibly also visual signaling </w:delText>
        </w:r>
      </w:del>
      <w:r>
        <w:fldChar w:fldCharType="begin"/>
      </w:r>
      <w:r>
        <w:instrText>HYPERLINK "https://www.zotero.org/google-docs/?wYbBTo" \h</w:instrText>
      </w:r>
      <w:r>
        <w:fldChar w:fldCharType="separate"/>
      </w:r>
      <w:del w:id="300" w:author="Sophie Bur" w:date="2024-03-19T11:59:00Z">
        <w:r>
          <w:rPr>
            <w:sz w:val="24"/>
            <w:szCs w:val="24"/>
          </w:rPr>
          <w:delText>(</w:delText>
        </w:r>
      </w:del>
      <w:ins w:id="301" w:author="Sophie Bur" w:date="2024-03-19T11:59:00Z">
        <w:r>
          <w:rPr>
            <w:sz w:val="24"/>
            <w:szCs w:val="24"/>
          </w:rPr>
          <w:t>(41)</w:t>
        </w:r>
      </w:ins>
      <w:r>
        <w:rPr>
          <w:sz w:val="24"/>
          <w:szCs w:val="24"/>
        </w:rPr>
        <w:fldChar w:fldCharType="end"/>
      </w:r>
      <w:del w:id="302" w:author="Sophie Bur" w:date="2024-03-19T11:59:00Z">
        <w:r>
          <w:fldChar w:fldCharType="begin"/>
        </w:r>
        <w:r>
          <w:delInstrText>HYPERLINK "https://www.zotero.org/google-docs/?wYbBTo" \h</w:delInstrText>
        </w:r>
        <w:r>
          <w:fldChar w:fldCharType="separate"/>
        </w:r>
        <w:r>
          <w:rPr>
            <w:i/>
            <w:sz w:val="24"/>
            <w:szCs w:val="24"/>
          </w:rPr>
          <w:delText>32</w:delText>
        </w:r>
        <w:r>
          <w:rPr>
            <w:i/>
            <w:sz w:val="24"/>
            <w:szCs w:val="24"/>
          </w:rPr>
          <w:fldChar w:fldCharType="end"/>
        </w:r>
        <w:r>
          <w:fldChar w:fldCharType="begin"/>
        </w:r>
        <w:r>
          <w:delInstrText>HYPERLINK "https://www.zotero.org/google-docs/?wYbBTo" \h</w:delInstrText>
        </w:r>
        <w:r>
          <w:fldChar w:fldCharType="separate"/>
        </w:r>
        <w:r>
          <w:rPr>
            <w:sz w:val="24"/>
            <w:szCs w:val="24"/>
          </w:rPr>
          <w:delText>)</w:delText>
        </w:r>
        <w:r>
          <w:rPr>
            <w:sz w:val="24"/>
            <w:szCs w:val="24"/>
          </w:rPr>
          <w:fldChar w:fldCharType="end"/>
        </w:r>
        <w:r>
          <w:rPr>
            <w:sz w:val="24"/>
            <w:szCs w:val="24"/>
          </w:rPr>
          <w:delText>.</w:delText>
        </w:r>
      </w:del>
      <w:ins w:id="303" w:author="Sophie Bur" w:date="2024-03-19T11:59:00Z">
        <w:r>
          <w:rPr>
            <w:sz w:val="24"/>
            <w:szCs w:val="24"/>
          </w:rPr>
          <w:t>.</w:t>
        </w:r>
      </w:ins>
      <w:r>
        <w:rPr>
          <w:sz w:val="24"/>
          <w:szCs w:val="24"/>
        </w:rPr>
        <w:t xml:space="preserve"> It promises to better understand the development of singing in the </w:t>
      </w:r>
      <w:del w:id="304" w:author="Sophie Bur" w:date="2024-03-19T11:59:00Z">
        <w:r>
          <w:rPr>
            <w:sz w:val="24"/>
            <w:szCs w:val="24"/>
          </w:rPr>
          <w:delText>Siamang</w:delText>
        </w:r>
      </w:del>
      <w:ins w:id="305" w:author="Sophie Bur" w:date="2024-03-19T11:59:00Z">
        <w:r>
          <w:rPr>
            <w:sz w:val="24"/>
            <w:szCs w:val="24"/>
          </w:rPr>
          <w:t>siamang</w:t>
        </w:r>
      </w:ins>
      <w:r>
        <w:rPr>
          <w:sz w:val="24"/>
          <w:szCs w:val="24"/>
        </w:rPr>
        <w:t xml:space="preserve"> by allowing to track air sac use and growth, and inter-individual variability therein. Further, by accounting for vocal variation attributed to air sac dynamics, we can start to better account for variations in vocal acoustics across species </w:t>
      </w:r>
      <w:r>
        <w:fldChar w:fldCharType="begin"/>
      </w:r>
      <w:r>
        <w:instrText>HYPERLINK "https://www.zotero.org/google-docs/?MXciWZ" \h</w:instrText>
      </w:r>
      <w:r>
        <w:fldChar w:fldCharType="separate"/>
      </w:r>
      <w:del w:id="306" w:author="Sophie Bur" w:date="2024-03-19T11:59:00Z">
        <w:r>
          <w:rPr>
            <w:sz w:val="24"/>
            <w:szCs w:val="24"/>
          </w:rPr>
          <w:delText>(</w:delText>
        </w:r>
      </w:del>
      <w:ins w:id="307" w:author="Sophie Bur" w:date="2024-03-19T11:59:00Z">
        <w:r>
          <w:rPr>
            <w:sz w:val="24"/>
            <w:szCs w:val="24"/>
          </w:rPr>
          <w:t>(22,42–45)</w:t>
        </w:r>
      </w:ins>
      <w:r>
        <w:rPr>
          <w:sz w:val="24"/>
          <w:szCs w:val="24"/>
        </w:rPr>
        <w:fldChar w:fldCharType="end"/>
      </w:r>
      <w:del w:id="308" w:author="Sophie Bur" w:date="2024-03-19T11:59:00Z">
        <w:r>
          <w:fldChar w:fldCharType="begin"/>
        </w:r>
        <w:r>
          <w:delInstrText>HYPERLINK "https://www.zotero.org/google-docs/?MXciWZ" \h</w:delInstrText>
        </w:r>
        <w:r>
          <w:fldChar w:fldCharType="separate"/>
        </w:r>
        <w:r>
          <w:rPr>
            <w:i/>
            <w:sz w:val="24"/>
            <w:szCs w:val="24"/>
          </w:rPr>
          <w:delText>31</w:delText>
        </w:r>
        <w:r>
          <w:rPr>
            <w:i/>
            <w:sz w:val="24"/>
            <w:szCs w:val="24"/>
          </w:rPr>
          <w:fldChar w:fldCharType="end"/>
        </w:r>
        <w:r>
          <w:fldChar w:fldCharType="begin"/>
        </w:r>
        <w:r>
          <w:delInstrText>HYPERLINK "https://www.zotero.org/google-docs/?MXciWZ" \h</w:delInstrText>
        </w:r>
        <w:r>
          <w:fldChar w:fldCharType="separate"/>
        </w:r>
        <w:r>
          <w:rPr>
            <w:sz w:val="24"/>
            <w:szCs w:val="24"/>
          </w:rPr>
          <w:delText xml:space="preserve">, </w:delText>
        </w:r>
        <w:r>
          <w:rPr>
            <w:sz w:val="24"/>
            <w:szCs w:val="24"/>
          </w:rPr>
          <w:fldChar w:fldCharType="end"/>
        </w:r>
        <w:r>
          <w:fldChar w:fldCharType="begin"/>
        </w:r>
        <w:r>
          <w:delInstrText>HYPERLINK "https://www.zotero.org/google-docs/?MXciWZ" \h</w:delInstrText>
        </w:r>
        <w:r>
          <w:fldChar w:fldCharType="separate"/>
        </w:r>
        <w:r>
          <w:rPr>
            <w:i/>
            <w:sz w:val="24"/>
            <w:szCs w:val="24"/>
          </w:rPr>
          <w:delText>33</w:delText>
        </w:r>
        <w:r>
          <w:rPr>
            <w:i/>
            <w:sz w:val="24"/>
            <w:szCs w:val="24"/>
          </w:rPr>
          <w:fldChar w:fldCharType="end"/>
        </w:r>
        <w:r>
          <w:fldChar w:fldCharType="begin"/>
        </w:r>
        <w:r>
          <w:delInstrText>HYPERLINK "https://www.zotero.org/google-docs/?MXciWZ" \h</w:delInstrText>
        </w:r>
        <w:r>
          <w:fldChar w:fldCharType="separate"/>
        </w:r>
        <w:r>
          <w:rPr>
            <w:sz w:val="24"/>
            <w:szCs w:val="24"/>
          </w:rPr>
          <w:delText xml:space="preserve">, </w:delText>
        </w:r>
        <w:r>
          <w:rPr>
            <w:sz w:val="24"/>
            <w:szCs w:val="24"/>
          </w:rPr>
          <w:fldChar w:fldCharType="end"/>
        </w:r>
        <w:r>
          <w:fldChar w:fldCharType="begin"/>
        </w:r>
        <w:r>
          <w:delInstrText>HYPERLINK "https://www.zotero.org/google-docs/?MXciWZ" \h</w:delInstrText>
        </w:r>
        <w:r>
          <w:fldChar w:fldCharType="separate"/>
        </w:r>
        <w:r>
          <w:rPr>
            <w:i/>
            <w:sz w:val="24"/>
            <w:szCs w:val="24"/>
          </w:rPr>
          <w:delText>34</w:delText>
        </w:r>
        <w:r>
          <w:rPr>
            <w:i/>
            <w:sz w:val="24"/>
            <w:szCs w:val="24"/>
          </w:rPr>
          <w:fldChar w:fldCharType="end"/>
        </w:r>
        <w:r>
          <w:fldChar w:fldCharType="begin"/>
        </w:r>
        <w:r>
          <w:delInstrText>HYPERLINK "https://www.zotero.org/google-docs/?MXciWZ" \h</w:delInstrText>
        </w:r>
        <w:r>
          <w:fldChar w:fldCharType="separate"/>
        </w:r>
        <w:r>
          <w:rPr>
            <w:sz w:val="24"/>
            <w:szCs w:val="24"/>
          </w:rPr>
          <w:delText>)</w:delText>
        </w:r>
        <w:r>
          <w:rPr>
            <w:sz w:val="24"/>
            <w:szCs w:val="24"/>
          </w:rPr>
          <w:fldChar w:fldCharType="end"/>
        </w:r>
        <w:r>
          <w:rPr>
            <w:sz w:val="24"/>
            <w:szCs w:val="24"/>
          </w:rPr>
          <w:delText>.</w:delText>
        </w:r>
      </w:del>
      <w:ins w:id="309" w:author="Sophie Bur" w:date="2024-03-19T11:59:00Z">
        <w:r>
          <w:rPr>
            <w:sz w:val="24"/>
            <w:szCs w:val="24"/>
          </w:rPr>
          <w:t>.</w:t>
        </w:r>
      </w:ins>
      <w:r>
        <w:rPr>
          <w:sz w:val="24"/>
          <w:szCs w:val="24"/>
        </w:rPr>
        <w:t xml:space="preserve"> Indeed it was suggested that understanding the adaptive functions of air sacs is key to understanding the evolution of vocal-articulatory communication in hominins </w:t>
      </w:r>
      <w:r>
        <w:fldChar w:fldCharType="begin"/>
      </w:r>
      <w:r>
        <w:instrText>HYPERLINK "https://www.zotero.org/google-docs/?XdND2f" \h</w:instrText>
      </w:r>
      <w:r>
        <w:fldChar w:fldCharType="separate"/>
      </w:r>
      <w:del w:id="310" w:author="Sophie Bur" w:date="2024-03-19T11:59:00Z">
        <w:r>
          <w:rPr>
            <w:sz w:val="24"/>
            <w:szCs w:val="24"/>
          </w:rPr>
          <w:delText>(</w:delText>
        </w:r>
      </w:del>
      <w:ins w:id="311" w:author="Sophie Bur" w:date="2024-03-19T11:59:00Z">
        <w:r>
          <w:rPr>
            <w:sz w:val="24"/>
            <w:szCs w:val="24"/>
          </w:rPr>
          <w:t>(46)</w:t>
        </w:r>
      </w:ins>
      <w:r>
        <w:rPr>
          <w:sz w:val="24"/>
          <w:szCs w:val="24"/>
        </w:rPr>
        <w:fldChar w:fldCharType="end"/>
      </w:r>
      <w:del w:id="312" w:author="Sophie Bur" w:date="2024-03-19T11:59:00Z">
        <w:r>
          <w:fldChar w:fldCharType="begin"/>
        </w:r>
        <w:r>
          <w:delInstrText>HYPERLINK "https://www.zotero.org/google-docs/?XdND2f" \h</w:delInstrText>
        </w:r>
        <w:r>
          <w:fldChar w:fldCharType="separate"/>
        </w:r>
        <w:r>
          <w:rPr>
            <w:i/>
            <w:sz w:val="24"/>
            <w:szCs w:val="24"/>
          </w:rPr>
          <w:delText>35</w:delText>
        </w:r>
        <w:r>
          <w:rPr>
            <w:i/>
            <w:sz w:val="24"/>
            <w:szCs w:val="24"/>
          </w:rPr>
          <w:fldChar w:fldCharType="end"/>
        </w:r>
        <w:r>
          <w:fldChar w:fldCharType="begin"/>
        </w:r>
        <w:r>
          <w:delInstrText>HYPERLINK "https://www.zotero.org/google-docs/?XdND2f" \h</w:delInstrText>
        </w:r>
        <w:r>
          <w:fldChar w:fldCharType="separate"/>
        </w:r>
        <w:r>
          <w:rPr>
            <w:sz w:val="24"/>
            <w:szCs w:val="24"/>
          </w:rPr>
          <w:delText>)</w:delText>
        </w:r>
        <w:r>
          <w:rPr>
            <w:sz w:val="24"/>
            <w:szCs w:val="24"/>
          </w:rPr>
          <w:fldChar w:fldCharType="end"/>
        </w:r>
        <w:r>
          <w:rPr>
            <w:sz w:val="24"/>
            <w:szCs w:val="24"/>
          </w:rPr>
          <w:delText xml:space="preserve">. It is currently unknown why the laryngeal air sacs seem to have been lost in </w:delText>
        </w:r>
        <w:r>
          <w:rPr>
            <w:i/>
            <w:sz w:val="24"/>
            <w:szCs w:val="24"/>
          </w:rPr>
          <w:delText>Neanderthalis</w:delText>
        </w:r>
        <w:r>
          <w:rPr>
            <w:sz w:val="24"/>
            <w:szCs w:val="24"/>
          </w:rPr>
          <w:delText xml:space="preserve">, </w:delText>
        </w:r>
        <w:r>
          <w:rPr>
            <w:i/>
            <w:sz w:val="24"/>
            <w:szCs w:val="24"/>
          </w:rPr>
          <w:delText>Heidelbergensis</w:delText>
        </w:r>
        <w:r>
          <w:rPr>
            <w:sz w:val="24"/>
            <w:szCs w:val="24"/>
          </w:rPr>
          <w:delText xml:space="preserve">, and humans, but not in </w:delText>
        </w:r>
        <w:r>
          <w:rPr>
            <w:i/>
            <w:sz w:val="24"/>
            <w:szCs w:val="24"/>
          </w:rPr>
          <w:delText>Australopethicus</w:delText>
        </w:r>
        <w:r>
          <w:rPr>
            <w:sz w:val="24"/>
            <w:szCs w:val="24"/>
          </w:rPr>
          <w:delText xml:space="preserve"> </w:delText>
        </w:r>
        <w:r>
          <w:fldChar w:fldCharType="begin"/>
        </w:r>
        <w:r>
          <w:delInstrText>HYPERLINK "https://www.zotero.org/google-docs/?E2BTpN" \h</w:delInstrText>
        </w:r>
        <w:r>
          <w:fldChar w:fldCharType="separate"/>
        </w:r>
        <w:r>
          <w:rPr>
            <w:sz w:val="24"/>
            <w:szCs w:val="24"/>
          </w:rPr>
          <w:delText>(</w:delText>
        </w:r>
        <w:r>
          <w:rPr>
            <w:sz w:val="24"/>
            <w:szCs w:val="24"/>
          </w:rPr>
          <w:fldChar w:fldCharType="end"/>
        </w:r>
        <w:r>
          <w:fldChar w:fldCharType="begin"/>
        </w:r>
        <w:r>
          <w:delInstrText>HYPERLINK "https://www.zotero.org/google-docs/?E2BTpN" \h</w:delInstrText>
        </w:r>
        <w:r>
          <w:fldChar w:fldCharType="separate"/>
        </w:r>
        <w:r>
          <w:rPr>
            <w:i/>
            <w:sz w:val="24"/>
            <w:szCs w:val="24"/>
          </w:rPr>
          <w:delText>36</w:delText>
        </w:r>
        <w:r>
          <w:rPr>
            <w:i/>
            <w:sz w:val="24"/>
            <w:szCs w:val="24"/>
          </w:rPr>
          <w:fldChar w:fldCharType="end"/>
        </w:r>
        <w:r>
          <w:fldChar w:fldCharType="begin"/>
        </w:r>
        <w:r>
          <w:delInstrText>HYPERLINK "https://www.zotero.org/google-docs/?E2BTpN" \h</w:delInstrText>
        </w:r>
        <w:r>
          <w:fldChar w:fldCharType="separate"/>
        </w:r>
        <w:r>
          <w:rPr>
            <w:sz w:val="24"/>
            <w:szCs w:val="24"/>
          </w:rPr>
          <w:delText xml:space="preserve">, </w:delText>
        </w:r>
        <w:r>
          <w:rPr>
            <w:sz w:val="24"/>
            <w:szCs w:val="24"/>
          </w:rPr>
          <w:fldChar w:fldCharType="end"/>
        </w:r>
        <w:r>
          <w:fldChar w:fldCharType="begin"/>
        </w:r>
        <w:r>
          <w:delInstrText>HYPERLINK "https://www.zotero.org/google-docs/?E2BTpN" \h</w:delInstrText>
        </w:r>
        <w:r>
          <w:fldChar w:fldCharType="separate"/>
        </w:r>
        <w:r>
          <w:rPr>
            <w:i/>
            <w:sz w:val="24"/>
            <w:szCs w:val="24"/>
          </w:rPr>
          <w:delText>37</w:delText>
        </w:r>
        <w:r>
          <w:rPr>
            <w:i/>
            <w:sz w:val="24"/>
            <w:szCs w:val="24"/>
          </w:rPr>
          <w:fldChar w:fldCharType="end"/>
        </w:r>
        <w:r>
          <w:fldChar w:fldCharType="begin"/>
        </w:r>
        <w:r>
          <w:delInstrText>HYPERLINK "https://www.zotero.org/google-docs/?E2BTpN" \h</w:delInstrText>
        </w:r>
        <w:r>
          <w:fldChar w:fldCharType="separate"/>
        </w:r>
        <w:r>
          <w:rPr>
            <w:sz w:val="24"/>
            <w:szCs w:val="24"/>
          </w:rPr>
          <w:delText>)</w:delText>
        </w:r>
        <w:r>
          <w:rPr>
            <w:sz w:val="24"/>
            <w:szCs w:val="24"/>
          </w:rPr>
          <w:fldChar w:fldCharType="end"/>
        </w:r>
        <w:r>
          <w:rPr>
            <w:sz w:val="24"/>
            <w:szCs w:val="24"/>
          </w:rPr>
          <w:delText>.</w:delText>
        </w:r>
      </w:del>
      <w:ins w:id="313" w:author="Sophie Bur" w:date="2024-03-19T11:59:00Z">
        <w:r>
          <w:rPr>
            <w:sz w:val="24"/>
            <w:szCs w:val="24"/>
          </w:rPr>
          <w:t xml:space="preserve">. It is currently unknown why the laryngeal air sacs seem to have been lost in the genus Homo </w:t>
        </w:r>
        <w:r>
          <w:fldChar w:fldCharType="begin"/>
        </w:r>
        <w:r>
          <w:instrText>HYPERLINK "https://www.zotero.org/google-docs/?E2BTpN" \h</w:instrText>
        </w:r>
        <w:r>
          <w:fldChar w:fldCharType="separate"/>
        </w:r>
        <w:r>
          <w:rPr>
            <w:sz w:val="24"/>
            <w:szCs w:val="24"/>
          </w:rPr>
          <w:t>(47,48)</w:t>
        </w:r>
        <w:r>
          <w:rPr>
            <w:sz w:val="24"/>
            <w:szCs w:val="24"/>
          </w:rPr>
          <w:fldChar w:fldCharType="end"/>
        </w:r>
        <w:r>
          <w:rPr>
            <w:sz w:val="24"/>
            <w:szCs w:val="24"/>
          </w:rPr>
          <w:t>.</w:t>
        </w:r>
      </w:ins>
      <w:r>
        <w:rPr>
          <w:sz w:val="24"/>
          <w:szCs w:val="24"/>
        </w:rPr>
        <w:t xml:space="preserve"> The evolutionary vestiges of air sacs are still present in humans, as is evident in pathological cases of trumpet players that develop a highly similar laryngeal air cavity </w:t>
      </w:r>
      <w:r>
        <w:fldChar w:fldCharType="begin"/>
      </w:r>
      <w:r>
        <w:instrText>HYPERLINK "https://www.zotero.org/google-docs/?MIsuvi" \h</w:instrText>
      </w:r>
      <w:r>
        <w:fldChar w:fldCharType="separate"/>
      </w:r>
      <w:del w:id="314" w:author="Sophie Bur" w:date="2024-03-19T11:59:00Z">
        <w:r>
          <w:rPr>
            <w:sz w:val="24"/>
            <w:szCs w:val="24"/>
          </w:rPr>
          <w:delText>(</w:delText>
        </w:r>
      </w:del>
      <w:ins w:id="315" w:author="Sophie Bur" w:date="2024-03-19T11:59:00Z">
        <w:r>
          <w:rPr>
            <w:sz w:val="24"/>
            <w:szCs w:val="24"/>
          </w:rPr>
          <w:t>(49)</w:t>
        </w:r>
      </w:ins>
      <w:r>
        <w:rPr>
          <w:sz w:val="24"/>
          <w:szCs w:val="24"/>
        </w:rPr>
        <w:fldChar w:fldCharType="end"/>
      </w:r>
      <w:del w:id="316" w:author="Sophie Bur" w:date="2024-03-19T11:59:00Z">
        <w:r>
          <w:fldChar w:fldCharType="begin"/>
        </w:r>
        <w:r>
          <w:delInstrText>HYPERLINK "https://www.zotero.org/google-docs/?MIsuvi" \h</w:delInstrText>
        </w:r>
        <w:r>
          <w:fldChar w:fldCharType="separate"/>
        </w:r>
        <w:r>
          <w:rPr>
            <w:i/>
            <w:sz w:val="24"/>
            <w:szCs w:val="24"/>
          </w:rPr>
          <w:delText>38</w:delText>
        </w:r>
        <w:r>
          <w:rPr>
            <w:i/>
            <w:sz w:val="24"/>
            <w:szCs w:val="24"/>
          </w:rPr>
          <w:fldChar w:fldCharType="end"/>
        </w:r>
        <w:r>
          <w:fldChar w:fldCharType="begin"/>
        </w:r>
        <w:r>
          <w:delInstrText>HYPERLINK "https://www.zotero.org/google-docs/?MIsuvi" \h</w:delInstrText>
        </w:r>
        <w:r>
          <w:fldChar w:fldCharType="separate"/>
        </w:r>
        <w:r>
          <w:rPr>
            <w:sz w:val="24"/>
            <w:szCs w:val="24"/>
          </w:rPr>
          <w:delText>)</w:delText>
        </w:r>
        <w:r>
          <w:rPr>
            <w:sz w:val="24"/>
            <w:szCs w:val="24"/>
          </w:rPr>
          <w:fldChar w:fldCharType="end"/>
        </w:r>
        <w:r>
          <w:rPr>
            <w:sz w:val="24"/>
            <w:szCs w:val="24"/>
          </w:rPr>
          <w:delText>.</w:delText>
        </w:r>
      </w:del>
      <w:ins w:id="317" w:author="Sophie Bur" w:date="2024-03-19T11:59:00Z">
        <w:r>
          <w:rPr>
            <w:sz w:val="24"/>
            <w:szCs w:val="24"/>
          </w:rPr>
          <w:t>.</w:t>
        </w:r>
      </w:ins>
      <w:r>
        <w:rPr>
          <w:sz w:val="24"/>
          <w:szCs w:val="24"/>
        </w:rPr>
        <w:t xml:space="preserve"> Fitch concludes on these open issues that “Understanding why we lost air sacs requires a clear understanding of their function” </w:t>
      </w:r>
      <w:r>
        <w:fldChar w:fldCharType="begin"/>
      </w:r>
      <w:r>
        <w:instrText>HYPERLINK "https://www.zotero.org/google-docs/?KiMAY5" \h</w:instrText>
      </w:r>
      <w:r>
        <w:fldChar w:fldCharType="separate"/>
      </w:r>
      <w:del w:id="318" w:author="Sophie Bur" w:date="2024-03-19T11:59:00Z">
        <w:r>
          <w:rPr>
            <w:sz w:val="24"/>
            <w:szCs w:val="24"/>
          </w:rPr>
          <w:delText>(</w:delText>
        </w:r>
      </w:del>
      <w:ins w:id="319" w:author="Sophie Bur" w:date="2024-03-19T11:59:00Z">
        <w:r>
          <w:rPr>
            <w:sz w:val="24"/>
            <w:szCs w:val="24"/>
          </w:rPr>
          <w:t>(46)</w:t>
        </w:r>
      </w:ins>
      <w:r>
        <w:rPr>
          <w:sz w:val="24"/>
          <w:szCs w:val="24"/>
        </w:rPr>
        <w:fldChar w:fldCharType="end"/>
      </w:r>
      <w:del w:id="320" w:author="Sophie Bur" w:date="2024-03-19T11:59:00Z">
        <w:r>
          <w:fldChar w:fldCharType="begin"/>
        </w:r>
        <w:r>
          <w:delInstrText>HYPERLINK "https://www.zotero.org/google-docs/?KiMAY5" \h</w:delInstrText>
        </w:r>
        <w:r>
          <w:fldChar w:fldCharType="separate"/>
        </w:r>
        <w:r>
          <w:rPr>
            <w:i/>
            <w:sz w:val="24"/>
            <w:szCs w:val="24"/>
          </w:rPr>
          <w:delText>35</w:delText>
        </w:r>
        <w:r>
          <w:rPr>
            <w:i/>
            <w:sz w:val="24"/>
            <w:szCs w:val="24"/>
          </w:rPr>
          <w:fldChar w:fldCharType="end"/>
        </w:r>
        <w:r>
          <w:fldChar w:fldCharType="begin"/>
        </w:r>
        <w:r>
          <w:delInstrText>HYPERLINK "https://www.zotero.org/google-docs/?KiMAY5" \h</w:delInstrText>
        </w:r>
        <w:r>
          <w:fldChar w:fldCharType="separate"/>
        </w:r>
        <w:r>
          <w:rPr>
            <w:sz w:val="24"/>
            <w:szCs w:val="24"/>
          </w:rPr>
          <w:delText>)</w:delText>
        </w:r>
        <w:r>
          <w:rPr>
            <w:sz w:val="24"/>
            <w:szCs w:val="24"/>
          </w:rPr>
          <w:fldChar w:fldCharType="end"/>
        </w:r>
      </w:del>
      <w:r>
        <w:rPr>
          <w:sz w:val="24"/>
          <w:szCs w:val="24"/>
        </w:rPr>
        <w:t xml:space="preserve"> (p. 266).</w:t>
      </w:r>
    </w:p>
    <w:p w14:paraId="398453EC" w14:textId="111BCE48" w:rsidR="0048593E" w:rsidRDefault="00000000">
      <w:pPr>
        <w:spacing w:line="360" w:lineRule="auto"/>
        <w:ind w:firstLine="720"/>
        <w:rPr>
          <w:sz w:val="24"/>
          <w:szCs w:val="24"/>
        </w:rPr>
        <w:pPrChange w:id="321" w:author="Sophie Bur" w:date="2024-03-19T11:59:00Z">
          <w:pPr>
            <w:spacing w:after="280"/>
            <w:ind w:firstLine="720"/>
            <w:jc w:val="both"/>
          </w:pPr>
        </w:pPrChange>
      </w:pPr>
      <w:del w:id="322" w:author="Sophie Bur" w:date="2024-03-19T11:59:00Z">
        <w:r>
          <w:rPr>
            <w:sz w:val="24"/>
            <w:szCs w:val="24"/>
          </w:rPr>
          <w:delText>Currently we lack this functional</w:delText>
        </w:r>
      </w:del>
      <w:ins w:id="323" w:author="Sophie Bur" w:date="2024-03-19T11:59:00Z">
        <w:r>
          <w:rPr>
            <w:sz w:val="24"/>
            <w:szCs w:val="24"/>
          </w:rPr>
          <w:t xml:space="preserve"> To gain such</w:t>
        </w:r>
      </w:ins>
      <w:r>
        <w:rPr>
          <w:sz w:val="24"/>
          <w:szCs w:val="24"/>
        </w:rPr>
        <w:t xml:space="preserve"> understanding </w:t>
      </w:r>
      <w:del w:id="324" w:author="Sophie Bur" w:date="2024-03-19T11:59:00Z">
        <w:r>
          <w:rPr>
            <w:sz w:val="24"/>
            <w:szCs w:val="24"/>
          </w:rPr>
          <w:delText>of air sacs. To change this,</w:delText>
        </w:r>
      </w:del>
      <w:ins w:id="325" w:author="Sophie Bur" w:date="2024-03-19T11:59:00Z">
        <w:r>
          <w:rPr>
            <w:sz w:val="24"/>
            <w:szCs w:val="24"/>
          </w:rPr>
          <w:t>we believe I)</w:t>
        </w:r>
      </w:ins>
      <w:r>
        <w:rPr>
          <w:sz w:val="24"/>
          <w:szCs w:val="24"/>
        </w:rPr>
        <w:t xml:space="preserve"> computer vision methods need to be optimized for elastic tracking</w:t>
      </w:r>
      <w:del w:id="326" w:author="Sophie Bur" w:date="2024-03-19T11:59:00Z">
        <w:r>
          <w:rPr>
            <w:sz w:val="24"/>
            <w:szCs w:val="24"/>
          </w:rPr>
          <w:delText>. Furthermore,</w:delText>
        </w:r>
      </w:del>
      <w:ins w:id="327" w:author="Sophie Bur" w:date="2024-03-19T11:59:00Z">
        <w:r>
          <w:rPr>
            <w:sz w:val="24"/>
            <w:szCs w:val="24"/>
          </w:rPr>
          <w:t>, II) audiovisual</w:t>
        </w:r>
      </w:ins>
      <w:r>
        <w:rPr>
          <w:sz w:val="24"/>
          <w:szCs w:val="24"/>
        </w:rPr>
        <w:t xml:space="preserve"> data </w:t>
      </w:r>
      <w:del w:id="328" w:author="Sophie Bur" w:date="2024-03-19T11:59:00Z">
        <w:r>
          <w:rPr>
            <w:sz w:val="24"/>
            <w:szCs w:val="24"/>
          </w:rPr>
          <w:delText>resources</w:delText>
        </w:r>
      </w:del>
      <w:ins w:id="329" w:author="Sophie Bur" w:date="2024-03-19T11:59:00Z">
        <w:r>
          <w:rPr>
            <w:sz w:val="24"/>
            <w:szCs w:val="24"/>
          </w:rPr>
          <w:t>of laryngeal air sacs</w:t>
        </w:r>
      </w:ins>
      <w:r>
        <w:rPr>
          <w:sz w:val="24"/>
          <w:szCs w:val="24"/>
        </w:rPr>
        <w:t xml:space="preserve"> need to </w:t>
      </w:r>
      <w:del w:id="330" w:author="Sophie Bur" w:date="2024-03-19T11:59:00Z">
        <w:r>
          <w:rPr>
            <w:sz w:val="24"/>
            <w:szCs w:val="24"/>
          </w:rPr>
          <w:delText>be</w:delText>
        </w:r>
      </w:del>
      <w:ins w:id="331" w:author="Sophie Bur" w:date="2024-03-19T11:59:00Z">
        <w:r>
          <w:rPr>
            <w:sz w:val="24"/>
            <w:szCs w:val="24"/>
          </w:rPr>
          <w:t>become</w:t>
        </w:r>
      </w:ins>
      <w:r>
        <w:rPr>
          <w:sz w:val="24"/>
          <w:szCs w:val="24"/>
        </w:rPr>
        <w:t xml:space="preserve"> available</w:t>
      </w:r>
      <w:del w:id="332" w:author="Sophie Bur" w:date="2024-03-19T11:59:00Z">
        <w:r>
          <w:rPr>
            <w:sz w:val="24"/>
            <w:szCs w:val="24"/>
          </w:rPr>
          <w:delText xml:space="preserve"> that captures high-quality close-ups of siamang singing</w:delText>
        </w:r>
      </w:del>
      <w:ins w:id="333" w:author="Sophie Bur" w:date="2024-03-19T11:59:00Z">
        <w:r>
          <w:rPr>
            <w:sz w:val="24"/>
            <w:szCs w:val="24"/>
          </w:rPr>
          <w:t>,</w:t>
        </w:r>
      </w:ins>
      <w:r>
        <w:rPr>
          <w:sz w:val="24"/>
          <w:szCs w:val="24"/>
        </w:rPr>
        <w:t xml:space="preserve"> and </w:t>
      </w:r>
      <w:del w:id="334" w:author="Sophie Bur" w:date="2024-03-19T11:59:00Z">
        <w:r>
          <w:rPr>
            <w:sz w:val="24"/>
            <w:szCs w:val="24"/>
          </w:rPr>
          <w:delText>concurrent air sac inflations. Multimodal</w:delText>
        </w:r>
      </w:del>
      <w:ins w:id="335" w:author="Sophie Bur" w:date="2024-03-19T11:59:00Z">
        <w:r>
          <w:rPr>
            <w:sz w:val="24"/>
            <w:szCs w:val="24"/>
          </w:rPr>
          <w:t>III) multimodal</w:t>
        </w:r>
      </w:ins>
      <w:r>
        <w:rPr>
          <w:sz w:val="24"/>
          <w:szCs w:val="24"/>
        </w:rPr>
        <w:t xml:space="preserve"> signal processing methods </w:t>
      </w:r>
      <w:del w:id="336" w:author="Sophie Bur" w:date="2024-03-19T11:59:00Z">
        <w:r>
          <w:rPr>
            <w:sz w:val="24"/>
            <w:szCs w:val="24"/>
          </w:rPr>
          <w:delText>can</w:delText>
        </w:r>
      </w:del>
      <w:ins w:id="337" w:author="Sophie Bur" w:date="2024-03-19T11:59:00Z">
        <w:r>
          <w:rPr>
            <w:sz w:val="24"/>
            <w:szCs w:val="24"/>
          </w:rPr>
          <w:t>need to</w:t>
        </w:r>
      </w:ins>
      <w:r>
        <w:rPr>
          <w:sz w:val="24"/>
          <w:szCs w:val="24"/>
        </w:rPr>
        <w:t xml:space="preserve"> then be applied to study the relation of vocalization acoustics, articulatory and air sac kinematics. In this article, we provide a complete toolkit that fulfills all these requirements</w:t>
      </w:r>
      <w:del w:id="338" w:author="Sophie Bur" w:date="2024-03-19T11:59:00Z">
        <w:r>
          <w:rPr>
            <w:sz w:val="24"/>
            <w:szCs w:val="24"/>
          </w:rPr>
          <w:delText xml:space="preserve"> to make progress on solving the mystery of the evolution of laryngeal air sacs in apes. The large contribution outside of this domain is providing a methodological approach to enable the widespread study of elastic kinematics in animals</w:delText>
        </w:r>
      </w:del>
      <w:r>
        <w:rPr>
          <w:sz w:val="24"/>
          <w:szCs w:val="24"/>
        </w:rPr>
        <w:t>.</w:t>
      </w:r>
    </w:p>
    <w:p w14:paraId="72C54A43" w14:textId="77777777" w:rsidR="00B028CC" w:rsidRDefault="00B028CC">
      <w:pPr>
        <w:spacing w:line="276" w:lineRule="auto"/>
        <w:jc w:val="both"/>
        <w:rPr>
          <w:del w:id="339" w:author="Sophie Bur" w:date="2024-03-19T11:59:00Z"/>
          <w:b/>
          <w:sz w:val="24"/>
          <w:szCs w:val="24"/>
        </w:rPr>
      </w:pPr>
    </w:p>
    <w:p w14:paraId="249452A9" w14:textId="15BEEFB1" w:rsidR="0048593E" w:rsidRDefault="00000000">
      <w:pPr>
        <w:spacing w:line="360" w:lineRule="auto"/>
        <w:rPr>
          <w:b/>
          <w:sz w:val="24"/>
          <w:szCs w:val="24"/>
        </w:rPr>
        <w:pPrChange w:id="340" w:author="Sophie Bur" w:date="2024-03-19T11:59:00Z">
          <w:pPr>
            <w:spacing w:line="276" w:lineRule="auto"/>
            <w:jc w:val="both"/>
          </w:pPr>
        </w:pPrChange>
      </w:pPr>
      <w:r>
        <w:rPr>
          <w:b/>
          <w:sz w:val="24"/>
          <w:szCs w:val="24"/>
        </w:rPr>
        <w:t xml:space="preserve">Summary </w:t>
      </w:r>
      <w:del w:id="341" w:author="Sophie Bur" w:date="2024-03-19T11:59:00Z">
        <w:r>
          <w:rPr>
            <w:b/>
            <w:sz w:val="24"/>
            <w:szCs w:val="24"/>
          </w:rPr>
          <w:delText>Current</w:delText>
        </w:r>
      </w:del>
      <w:ins w:id="342" w:author="Sophie Bur" w:date="2024-03-19T11:59:00Z">
        <w:r>
          <w:rPr>
            <w:b/>
            <w:sz w:val="24"/>
            <w:szCs w:val="24"/>
          </w:rPr>
          <w:t>of our</w:t>
        </w:r>
      </w:ins>
      <w:r>
        <w:rPr>
          <w:b/>
          <w:sz w:val="24"/>
          <w:szCs w:val="24"/>
        </w:rPr>
        <w:t xml:space="preserve"> toolkit</w:t>
      </w:r>
    </w:p>
    <w:p w14:paraId="6933F3A3" w14:textId="27A4244A" w:rsidR="0048593E" w:rsidRDefault="00000000">
      <w:pPr>
        <w:spacing w:line="360" w:lineRule="auto"/>
        <w:ind w:firstLine="720"/>
        <w:rPr>
          <w:sz w:val="24"/>
          <w:szCs w:val="24"/>
        </w:rPr>
        <w:pPrChange w:id="343" w:author="Sophie Bur" w:date="2024-03-19T11:59:00Z">
          <w:pPr>
            <w:spacing w:line="276" w:lineRule="auto"/>
            <w:ind w:firstLine="720"/>
            <w:jc w:val="both"/>
          </w:pPr>
        </w:pPrChange>
      </w:pPr>
      <w:r>
        <w:rPr>
          <w:sz w:val="24"/>
          <w:szCs w:val="24"/>
        </w:rPr>
        <w:lastRenderedPageBreak/>
        <w:t>The current toolkit includes a data archive, computer vision tools, and bioacoustic analysis. We first introduce I) an open dataset of 7+ hours</w:t>
      </w:r>
      <w:ins w:id="344" w:author="Sophie Bur" w:date="2024-03-19T11:59:00Z">
        <w:r>
          <w:rPr>
            <w:sz w:val="24"/>
            <w:szCs w:val="24"/>
          </w:rPr>
          <w:t>, featuring tracking data,</w:t>
        </w:r>
      </w:ins>
      <w:r>
        <w:rPr>
          <w:sz w:val="24"/>
          <w:szCs w:val="24"/>
        </w:rPr>
        <w:t xml:space="preserve"> that allows for the detailed study of siamang air sacs</w:t>
      </w:r>
      <w:del w:id="345" w:author="Sophie Bur" w:date="2024-03-19T11:59:00Z">
        <w:r>
          <w:rPr>
            <w:sz w:val="24"/>
            <w:szCs w:val="24"/>
          </w:rPr>
          <w:delText xml:space="preserve"> (with tracking data). Then, we</w:delText>
        </w:r>
      </w:del>
      <w:ins w:id="346" w:author="Sophie Bur" w:date="2024-03-19T11:59:00Z">
        <w:r>
          <w:rPr>
            <w:sz w:val="24"/>
            <w:szCs w:val="24"/>
          </w:rPr>
          <w:t>. We then</w:t>
        </w:r>
      </w:ins>
      <w:r>
        <w:rPr>
          <w:sz w:val="24"/>
          <w:szCs w:val="24"/>
        </w:rPr>
        <w:t xml:space="preserve"> introduce II) a set of computer vision and data wrangling tools to track siamang air sacs and other spherical biological structures. Having introduced the toolkit, we report on promising findings that relate siamang air sac inflation with the acoustic properties of singing (III). The current paper provides a complete resource to promote a more in-depth study of the laryngeal air sacs and their functions (Figure 2). </w:t>
      </w:r>
      <w:del w:id="347" w:author="Sophie Bur" w:date="2024-03-19T11:59:00Z">
        <w:r>
          <w:rPr>
            <w:sz w:val="24"/>
            <w:szCs w:val="24"/>
          </w:rPr>
          <w:delText>Below follows a summary of the toolkit (see methods and results for extended information).</w:delText>
        </w:r>
      </w:del>
      <w:ins w:id="348" w:author="Sophie Bur" w:date="2024-03-19T11:59:00Z">
        <w:r>
          <w:rPr>
            <w:noProof/>
            <w:sz w:val="24"/>
            <w:szCs w:val="24"/>
          </w:rPr>
          <w:drawing>
            <wp:inline distT="114300" distB="114300" distL="114300" distR="114300" wp14:anchorId="02E5B1C5" wp14:editId="40E19720">
              <wp:extent cx="5998845" cy="3479800"/>
              <wp:effectExtent l="0" t="0" r="0" b="0"/>
              <wp:docPr id="13"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8"/>
                      <a:srcRect/>
                      <a:stretch>
                        <a:fillRect/>
                      </a:stretch>
                    </pic:blipFill>
                    <pic:spPr>
                      <a:xfrm>
                        <a:off x="0" y="0"/>
                        <a:ext cx="5998845" cy="3479800"/>
                      </a:xfrm>
                      <a:prstGeom prst="rect">
                        <a:avLst/>
                      </a:prstGeom>
                      <a:ln/>
                    </pic:spPr>
                  </pic:pic>
                </a:graphicData>
              </a:graphic>
            </wp:inline>
          </w:drawing>
        </w:r>
      </w:ins>
    </w:p>
    <w:p w14:paraId="5F1104B8" w14:textId="77777777" w:rsidR="00B028CC" w:rsidRDefault="00B028CC">
      <w:pPr>
        <w:spacing w:line="276" w:lineRule="auto"/>
        <w:jc w:val="both"/>
        <w:rPr>
          <w:del w:id="349" w:author="Sophie Bur" w:date="2024-03-19T11:59:00Z"/>
          <w:sz w:val="24"/>
          <w:szCs w:val="24"/>
        </w:rPr>
      </w:pPr>
    </w:p>
    <w:p w14:paraId="2AEEFEE1" w14:textId="77777777" w:rsidR="00B028CC" w:rsidRDefault="00000000">
      <w:pPr>
        <w:spacing w:line="276" w:lineRule="auto"/>
        <w:ind w:firstLine="720"/>
        <w:jc w:val="both"/>
        <w:rPr>
          <w:del w:id="350" w:author="Sophie Bur" w:date="2024-03-19T11:59:00Z"/>
          <w:sz w:val="24"/>
          <w:szCs w:val="24"/>
        </w:rPr>
      </w:pPr>
      <w:del w:id="351" w:author="Sophie Bur" w:date="2024-03-19T11:59:00Z">
        <w:r>
          <w:rPr>
            <w:noProof/>
            <w:sz w:val="24"/>
            <w:szCs w:val="24"/>
          </w:rPr>
          <w:lastRenderedPageBreak/>
          <w:drawing>
            <wp:inline distT="114300" distB="114300" distL="114300" distR="114300" wp14:anchorId="2DB4D721" wp14:editId="0DADDB38">
              <wp:extent cx="5998845" cy="3505200"/>
              <wp:effectExtent l="0" t="0" r="0" b="0"/>
              <wp:docPr id="197402390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9"/>
                      <a:srcRect/>
                      <a:stretch>
                        <a:fillRect/>
                      </a:stretch>
                    </pic:blipFill>
                    <pic:spPr>
                      <a:xfrm>
                        <a:off x="0" y="0"/>
                        <a:ext cx="5998845" cy="3505200"/>
                      </a:xfrm>
                      <a:prstGeom prst="rect">
                        <a:avLst/>
                      </a:prstGeom>
                      <a:ln/>
                    </pic:spPr>
                  </pic:pic>
                </a:graphicData>
              </a:graphic>
            </wp:inline>
          </w:drawing>
        </w:r>
      </w:del>
    </w:p>
    <w:p w14:paraId="091690AE" w14:textId="251D1C81" w:rsidR="0048593E" w:rsidRDefault="00000000">
      <w:pPr>
        <w:rPr>
          <w:sz w:val="24"/>
          <w:szCs w:val="24"/>
        </w:rPr>
        <w:pPrChange w:id="352" w:author="Sophie Bur" w:date="2024-03-19T11:59:00Z">
          <w:pPr>
            <w:jc w:val="both"/>
          </w:pPr>
        </w:pPrChange>
      </w:pPr>
      <w:r>
        <w:rPr>
          <w:b/>
          <w:sz w:val="24"/>
          <w:rPrChange w:id="353" w:author="Sophie Bur" w:date="2024-03-19T11:59:00Z">
            <w:rPr>
              <w:b/>
            </w:rPr>
          </w:rPrChange>
        </w:rPr>
        <w:t xml:space="preserve">Figure 2: Overview </w:t>
      </w:r>
      <w:del w:id="354" w:author="Sophie Bur" w:date="2024-03-19T11:59:00Z">
        <w:r>
          <w:rPr>
            <w:b/>
          </w:rPr>
          <w:delText>Experimental Design.</w:delText>
        </w:r>
      </w:del>
      <w:ins w:id="355" w:author="Sophie Bur" w:date="2024-03-19T11:59:00Z">
        <w:r>
          <w:rPr>
            <w:b/>
            <w:sz w:val="24"/>
            <w:szCs w:val="24"/>
          </w:rPr>
          <w:t>experimental design.</w:t>
        </w:r>
      </w:ins>
      <w:r>
        <w:rPr>
          <w:sz w:val="24"/>
          <w:rPrChange w:id="356" w:author="Sophie Bur" w:date="2024-03-19T11:59:00Z">
            <w:rPr/>
          </w:rPrChange>
        </w:rPr>
        <w:t xml:space="preserve"> A) Audio and video data was collected in the Jaderpark</w:t>
      </w:r>
      <w:del w:id="357" w:author="Sophie Bur" w:date="2024-03-19T11:59:00Z">
        <w:r>
          <w:delText>.</w:delText>
        </w:r>
      </w:del>
      <w:ins w:id="358" w:author="Sophie Bur" w:date="2024-03-19T11:59:00Z">
        <w:r>
          <w:rPr>
            <w:sz w:val="24"/>
            <w:szCs w:val="24"/>
          </w:rPr>
          <w:t xml:space="preserve"> Tier- und Freizeitpark an der Nordsee, Germany.</w:t>
        </w:r>
      </w:ins>
      <w:r>
        <w:rPr>
          <w:sz w:val="24"/>
          <w:rPrChange w:id="359" w:author="Sophie Bur" w:date="2024-03-19T11:59:00Z">
            <w:rPr/>
          </w:rPrChange>
        </w:rPr>
        <w:t xml:space="preserve"> B) Air sacs were automatically tracked with two approaches:</w:t>
      </w:r>
      <w:ins w:id="360" w:author="Sophie Bur" w:date="2024-03-19T11:59:00Z">
        <w:r>
          <w:rPr>
            <w:sz w:val="24"/>
            <w:szCs w:val="24"/>
          </w:rPr>
          <w:t xml:space="preserve"> the lesser performing</w:t>
        </w:r>
      </w:ins>
      <w:r>
        <w:rPr>
          <w:sz w:val="24"/>
          <w:rPrChange w:id="361" w:author="Sophie Bur" w:date="2024-03-19T11:59:00Z">
            <w:rPr/>
          </w:rPrChange>
        </w:rPr>
        <w:t xml:space="preserve"> Hough Transformation (see sample </w:t>
      </w:r>
      <w:r>
        <w:fldChar w:fldCharType="begin"/>
      </w:r>
      <w:r>
        <w:instrText>HYPERLINK "https://tsg-131-174-75-200.hosting.ru.nl/samples_airsactoolkit/example8_tracked_rec.mp4" \h</w:instrText>
      </w:r>
      <w:r>
        <w:fldChar w:fldCharType="separate"/>
      </w:r>
      <w:r>
        <w:rPr>
          <w:color w:val="1155CC"/>
          <w:sz w:val="24"/>
          <w:u w:val="single"/>
          <w:rPrChange w:id="362" w:author="Sophie Bur" w:date="2024-03-19T11:59:00Z">
            <w:rPr>
              <w:color w:val="1155CC"/>
              <w:u w:val="single"/>
            </w:rPr>
          </w:rPrChange>
        </w:rPr>
        <w:t>here</w:t>
      </w:r>
      <w:r>
        <w:rPr>
          <w:color w:val="1155CC"/>
          <w:sz w:val="24"/>
          <w:u w:val="single"/>
          <w:rPrChange w:id="363" w:author="Sophie Bur" w:date="2024-03-19T11:59:00Z">
            <w:rPr>
              <w:color w:val="1155CC"/>
              <w:u w:val="single"/>
            </w:rPr>
          </w:rPrChange>
        </w:rPr>
        <w:fldChar w:fldCharType="end"/>
      </w:r>
      <w:r>
        <w:rPr>
          <w:sz w:val="24"/>
          <w:rPrChange w:id="364" w:author="Sophie Bur" w:date="2024-03-19T11:59:00Z">
            <w:rPr/>
          </w:rPrChange>
        </w:rPr>
        <w:t xml:space="preserve">) </w:t>
      </w:r>
      <w:del w:id="365" w:author="Sophie Bur" w:date="2024-03-19T11:59:00Z">
        <w:r>
          <w:delText>and</w:delText>
        </w:r>
      </w:del>
      <w:ins w:id="366" w:author="Sophie Bur" w:date="2024-03-19T11:59:00Z">
        <w:r>
          <w:rPr>
            <w:sz w:val="24"/>
            <w:szCs w:val="24"/>
          </w:rPr>
          <w:t>versus the very good performing</w:t>
        </w:r>
      </w:ins>
      <w:r>
        <w:rPr>
          <w:sz w:val="24"/>
          <w:rPrChange w:id="367" w:author="Sophie Bur" w:date="2024-03-19T11:59:00Z">
            <w:rPr/>
          </w:rPrChange>
        </w:rPr>
        <w:t xml:space="preserve"> DeepLabCut tracking (see here </w:t>
      </w:r>
      <w:r>
        <w:fldChar w:fldCharType="begin"/>
      </w:r>
      <w:r>
        <w:instrText>HYPERLINK "https://tsg-131-174-75-200.hosting.ru.nl/samples_airsactoolkit/example8DLC_resnet101_Deep_AirSacTrackingV1Jan1shuffle1_500000_labeled.mp4" \h</w:instrText>
      </w:r>
      <w:r>
        <w:fldChar w:fldCharType="separate"/>
      </w:r>
      <w:r>
        <w:rPr>
          <w:color w:val="1155CC"/>
          <w:sz w:val="24"/>
          <w:u w:val="single"/>
          <w:rPrChange w:id="368" w:author="Sophie Bur" w:date="2024-03-19T11:59:00Z">
            <w:rPr>
              <w:color w:val="1155CC"/>
              <w:u w:val="single"/>
            </w:rPr>
          </w:rPrChange>
        </w:rPr>
        <w:t>sample</w:t>
      </w:r>
      <w:r>
        <w:rPr>
          <w:color w:val="1155CC"/>
          <w:sz w:val="24"/>
          <w:u w:val="single"/>
          <w:rPrChange w:id="369" w:author="Sophie Bur" w:date="2024-03-19T11:59:00Z">
            <w:rPr>
              <w:color w:val="1155CC"/>
              <w:u w:val="single"/>
            </w:rPr>
          </w:rPrChange>
        </w:rPr>
        <w:fldChar w:fldCharType="end"/>
      </w:r>
      <w:r>
        <w:rPr>
          <w:sz w:val="24"/>
          <w:rPrChange w:id="370" w:author="Sophie Bur" w:date="2024-03-19T11:59:00Z">
            <w:rPr/>
          </w:rPrChange>
        </w:rPr>
        <w:t>) with Landau Circle Estimation (</w:t>
      </w:r>
      <w:ins w:id="371" w:author="Sophie Bur" w:date="2024-03-19T11:59:00Z">
        <w:r>
          <w:rPr>
            <w:sz w:val="24"/>
            <w:szCs w:val="24"/>
          </w:rPr>
          <w:t xml:space="preserve">DLC+: </w:t>
        </w:r>
      </w:ins>
      <w:r>
        <w:rPr>
          <w:sz w:val="24"/>
          <w:rPrChange w:id="372" w:author="Sophie Bur" w:date="2024-03-19T11:59:00Z">
            <w:rPr/>
          </w:rPrChange>
        </w:rPr>
        <w:t xml:space="preserve">see </w:t>
      </w:r>
      <w:r>
        <w:fldChar w:fldCharType="begin"/>
      </w:r>
      <w:r>
        <w:instrText>HYPERLINK "https://tsg-131-174-75-200.hosting.ru.nl/samples_airsactoolkit/June16_02_circle_rec.mp4" \h</w:instrText>
      </w:r>
      <w:r>
        <w:fldChar w:fldCharType="separate"/>
      </w:r>
      <w:r>
        <w:rPr>
          <w:color w:val="1155CC"/>
          <w:sz w:val="24"/>
          <w:u w:val="single"/>
          <w:rPrChange w:id="373" w:author="Sophie Bur" w:date="2024-03-19T11:59:00Z">
            <w:rPr>
              <w:color w:val="1155CC"/>
              <w:u w:val="single"/>
            </w:rPr>
          </w:rPrChange>
        </w:rPr>
        <w:t>here</w:t>
      </w:r>
      <w:r>
        <w:rPr>
          <w:color w:val="1155CC"/>
          <w:sz w:val="24"/>
          <w:u w:val="single"/>
          <w:rPrChange w:id="374" w:author="Sophie Bur" w:date="2024-03-19T11:59:00Z">
            <w:rPr>
              <w:color w:val="1155CC"/>
              <w:u w:val="single"/>
            </w:rPr>
          </w:rPrChange>
        </w:rPr>
        <w:fldChar w:fldCharType="end"/>
      </w:r>
      <w:r>
        <w:rPr>
          <w:sz w:val="24"/>
          <w:rPrChange w:id="375" w:author="Sophie Bur" w:date="2024-03-19T11:59:00Z">
            <w:rPr/>
          </w:rPrChange>
        </w:rPr>
        <w:t xml:space="preserve"> for a sample). C) For a subset of the data, air sacs were tracked manually and compared to the automatically tracked radii. DLC estimated radii had a high correlation of r &gt; 0.8 with the manually tracked radii. D) Acoustic parameters of two different kinds of calls were </w:t>
      </w:r>
      <w:del w:id="376" w:author="Sophie Bur" w:date="2024-03-19T11:59:00Z">
        <w:r>
          <w:delText>analysed</w:delText>
        </w:r>
      </w:del>
      <w:ins w:id="377" w:author="Sophie Bur" w:date="2024-03-19T11:59:00Z">
        <w:r>
          <w:rPr>
            <w:sz w:val="24"/>
            <w:szCs w:val="24"/>
          </w:rPr>
          <w:t>analyzed</w:t>
        </w:r>
      </w:ins>
      <w:r>
        <w:rPr>
          <w:sz w:val="24"/>
          <w:rPrChange w:id="378" w:author="Sophie Bur" w:date="2024-03-19T11:59:00Z">
            <w:rPr/>
          </w:rPrChange>
        </w:rPr>
        <w:t xml:space="preserve"> and </w:t>
      </w:r>
      <w:del w:id="379" w:author="Sophie Bur" w:date="2024-03-19T11:59:00Z">
        <w:r>
          <w:delText>set into relation</w:delText>
        </w:r>
      </w:del>
      <w:ins w:id="380" w:author="Sophie Bur" w:date="2024-03-19T11:59:00Z">
        <w:r>
          <w:rPr>
            <w:sz w:val="24"/>
            <w:szCs w:val="24"/>
          </w:rPr>
          <w:t>related</w:t>
        </w:r>
      </w:ins>
      <w:r>
        <w:rPr>
          <w:sz w:val="24"/>
          <w:rPrChange w:id="381" w:author="Sophie Bur" w:date="2024-03-19T11:59:00Z">
            <w:rPr/>
          </w:rPrChange>
        </w:rPr>
        <w:t xml:space="preserve"> with air sac inflation</w:t>
      </w:r>
      <w:del w:id="382" w:author="Sophie Bur" w:date="2024-03-19T11:59:00Z">
        <w:r>
          <w:delText>.</w:delText>
        </w:r>
      </w:del>
      <w:ins w:id="383" w:author="Sophie Bur" w:date="2024-03-19T11:59:00Z">
        <w:r>
          <w:rPr>
            <w:sz w:val="24"/>
            <w:szCs w:val="24"/>
          </w:rPr>
          <w:t xml:space="preserve"> as a proof of concept.</w:t>
        </w:r>
      </w:ins>
      <w:r>
        <w:rPr>
          <w:sz w:val="24"/>
          <w:rPrChange w:id="384" w:author="Sophie Bur" w:date="2024-03-19T11:59:00Z">
            <w:rPr/>
          </w:rPrChange>
        </w:rPr>
        <w:t xml:space="preserve"> E) All </w:t>
      </w:r>
      <w:del w:id="385" w:author="Sophie Bur" w:date="2024-03-19T11:59:00Z">
        <w:r>
          <w:delText>Data</w:delText>
        </w:r>
      </w:del>
      <w:ins w:id="386" w:author="Sophie Bur" w:date="2024-03-19T11:59:00Z">
        <w:r>
          <w:rPr>
            <w:sz w:val="24"/>
            <w:szCs w:val="24"/>
          </w:rPr>
          <w:t>data</w:t>
        </w:r>
      </w:ins>
      <w:r>
        <w:rPr>
          <w:sz w:val="24"/>
          <w:rPrChange w:id="387" w:author="Sophie Bur" w:date="2024-03-19T11:59:00Z">
            <w:rPr/>
          </w:rPrChange>
        </w:rPr>
        <w:t xml:space="preserve"> and </w:t>
      </w:r>
      <w:del w:id="388" w:author="Sophie Bur" w:date="2024-03-19T11:59:00Z">
        <w:r>
          <w:delText>Codes</w:delText>
        </w:r>
      </w:del>
      <w:ins w:id="389" w:author="Sophie Bur" w:date="2024-03-19T11:59:00Z">
        <w:r>
          <w:rPr>
            <w:sz w:val="24"/>
            <w:szCs w:val="24"/>
          </w:rPr>
          <w:t>code</w:t>
        </w:r>
      </w:ins>
      <w:r>
        <w:rPr>
          <w:sz w:val="24"/>
          <w:rPrChange w:id="390" w:author="Sophie Bur" w:date="2024-03-19T11:59:00Z">
            <w:rPr/>
          </w:rPrChange>
        </w:rPr>
        <w:t xml:space="preserve"> are shared </w:t>
      </w:r>
      <w:del w:id="391" w:author="Sophie Bur" w:date="2024-03-19T11:59:00Z">
        <w:r>
          <w:delText>open access.</w:delText>
        </w:r>
      </w:del>
      <w:ins w:id="392" w:author="Sophie Bur" w:date="2024-03-19T11:59:00Z">
        <w:r>
          <w:fldChar w:fldCharType="begin"/>
        </w:r>
        <w:r>
          <w:instrText>HYPERLINK "https://github.com/WimPouw/AirSacTracker" \h</w:instrText>
        </w:r>
        <w:r>
          <w:fldChar w:fldCharType="separate"/>
        </w:r>
        <w:r>
          <w:rPr>
            <w:color w:val="1155CC"/>
            <w:sz w:val="24"/>
            <w:szCs w:val="24"/>
            <w:u w:val="single"/>
          </w:rPr>
          <w:t>open access</w:t>
        </w:r>
        <w:r>
          <w:rPr>
            <w:color w:val="1155CC"/>
            <w:sz w:val="24"/>
            <w:szCs w:val="24"/>
            <w:u w:val="single"/>
          </w:rPr>
          <w:fldChar w:fldCharType="end"/>
        </w:r>
        <w:r>
          <w:rPr>
            <w:sz w:val="24"/>
            <w:szCs w:val="24"/>
          </w:rPr>
          <w:t>.</w:t>
        </w:r>
      </w:ins>
      <w:r>
        <w:rPr>
          <w:sz w:val="24"/>
          <w:rPrChange w:id="393" w:author="Sophie Bur" w:date="2024-03-19T11:59:00Z">
            <w:rPr/>
          </w:rPrChange>
        </w:rPr>
        <w:t xml:space="preserve"> The figure was created with BioRender. </w:t>
      </w:r>
    </w:p>
    <w:p w14:paraId="41B91C3B" w14:textId="77777777" w:rsidR="0048593E" w:rsidRDefault="0048593E">
      <w:pPr>
        <w:spacing w:line="360" w:lineRule="auto"/>
        <w:rPr>
          <w:sz w:val="24"/>
          <w:szCs w:val="24"/>
        </w:rPr>
        <w:pPrChange w:id="394" w:author="Sophie Bur" w:date="2024-03-19T11:59:00Z">
          <w:pPr>
            <w:spacing w:line="276" w:lineRule="auto"/>
            <w:jc w:val="both"/>
          </w:pPr>
        </w:pPrChange>
      </w:pPr>
    </w:p>
    <w:p w14:paraId="757CE609" w14:textId="77777777" w:rsidR="0048593E" w:rsidRDefault="00000000">
      <w:pPr>
        <w:spacing w:line="360" w:lineRule="auto"/>
        <w:jc w:val="center"/>
        <w:rPr>
          <w:ins w:id="395" w:author="Sophie Bur" w:date="2024-03-19T11:59:00Z"/>
          <w:b/>
          <w:sz w:val="24"/>
          <w:szCs w:val="24"/>
        </w:rPr>
      </w:pPr>
      <w:ins w:id="396" w:author="Sophie Bur" w:date="2024-03-19T11:59:00Z">
        <w:r>
          <w:br w:type="page"/>
        </w:r>
      </w:ins>
    </w:p>
    <w:p w14:paraId="5391E8F8" w14:textId="77777777" w:rsidR="0048593E" w:rsidRDefault="00000000">
      <w:pPr>
        <w:spacing w:line="360" w:lineRule="auto"/>
        <w:jc w:val="center"/>
        <w:rPr>
          <w:ins w:id="397" w:author="Sophie Bur" w:date="2024-03-19T11:59:00Z"/>
          <w:b/>
          <w:sz w:val="24"/>
          <w:szCs w:val="24"/>
        </w:rPr>
      </w:pPr>
      <w:ins w:id="398" w:author="Sophie Bur" w:date="2024-03-19T11:59:00Z">
        <w:r>
          <w:rPr>
            <w:b/>
            <w:sz w:val="24"/>
            <w:szCs w:val="24"/>
          </w:rPr>
          <w:lastRenderedPageBreak/>
          <w:t>Materials and methods</w:t>
        </w:r>
      </w:ins>
    </w:p>
    <w:p w14:paraId="1FA35C1F" w14:textId="77777777" w:rsidR="0048593E" w:rsidRDefault="00000000">
      <w:pPr>
        <w:spacing w:line="360" w:lineRule="auto"/>
        <w:ind w:firstLine="720"/>
        <w:rPr>
          <w:ins w:id="399" w:author="Sophie Bur" w:date="2024-03-19T11:59:00Z"/>
          <w:b/>
          <w:sz w:val="24"/>
          <w:szCs w:val="24"/>
        </w:rPr>
      </w:pPr>
      <w:ins w:id="400" w:author="Sophie Bur" w:date="2024-03-19T11:59:00Z">
        <w:r>
          <w:rPr>
            <w:b/>
            <w:sz w:val="24"/>
            <w:szCs w:val="24"/>
          </w:rPr>
          <w:t>Overview</w:t>
        </w:r>
      </w:ins>
    </w:p>
    <w:p w14:paraId="5911C58F" w14:textId="77777777" w:rsidR="0048593E" w:rsidRDefault="00000000">
      <w:pPr>
        <w:spacing w:line="360" w:lineRule="auto"/>
        <w:rPr>
          <w:ins w:id="401" w:author="Sophie Bur" w:date="2024-03-19T11:59:00Z"/>
          <w:color w:val="0E101A"/>
          <w:sz w:val="24"/>
          <w:szCs w:val="24"/>
        </w:rPr>
      </w:pPr>
      <w:ins w:id="402" w:author="Sophie Bur" w:date="2024-03-19T11:59:00Z">
        <w:r>
          <w:rPr>
            <w:b/>
            <w:sz w:val="24"/>
            <w:szCs w:val="24"/>
          </w:rPr>
          <w:tab/>
          <w:t xml:space="preserve">I) </w:t>
        </w:r>
        <w:r>
          <w:rPr>
            <w:color w:val="0E101A"/>
            <w:sz w:val="24"/>
            <w:szCs w:val="24"/>
          </w:rPr>
          <w:t xml:space="preserve">Audiovisual recordings of siamang in captivity were made which forms the open dataset of the toolkit (see Audiovisual Dataset). </w:t>
        </w:r>
        <w:r>
          <w:rPr>
            <w:b/>
            <w:color w:val="0E101A"/>
            <w:sz w:val="24"/>
            <w:szCs w:val="24"/>
          </w:rPr>
          <w:t>II)</w:t>
        </w:r>
        <w:r>
          <w:rPr>
            <w:color w:val="0E101A"/>
            <w:sz w:val="24"/>
            <w:szCs w:val="24"/>
          </w:rPr>
          <w:t xml:space="preserve"> We investigate two approaches to track the recorded air sac inflations automatically: 1) circle tracking through mathematical transformations with the Hough Transform, and 2) circle tracking through point tracking using a trained DeepLabCut model (version 2) combined with circle estimation using the Landau algorithm </w:t>
        </w:r>
        <w:r>
          <w:fldChar w:fldCharType="begin"/>
        </w:r>
        <w:r>
          <w:instrText>HYPERLINK "https://www.zotero.org/google-docs/?ZusmZG" \h</w:instrText>
        </w:r>
        <w:r>
          <w:fldChar w:fldCharType="separate"/>
        </w:r>
        <w:r>
          <w:rPr>
            <w:sz w:val="24"/>
            <w:szCs w:val="24"/>
          </w:rPr>
          <w:t>(50)</w:t>
        </w:r>
        <w:r>
          <w:rPr>
            <w:sz w:val="24"/>
            <w:szCs w:val="24"/>
          </w:rPr>
          <w:fldChar w:fldCharType="end"/>
        </w:r>
        <w:r>
          <w:rPr>
            <w:color w:val="0E101A"/>
            <w:sz w:val="24"/>
            <w:szCs w:val="24"/>
          </w:rPr>
          <w:t xml:space="preserve">, which we refer to as DLC+. </w:t>
        </w:r>
        <w:r>
          <w:rPr>
            <w:b/>
            <w:color w:val="0E101A"/>
            <w:sz w:val="24"/>
            <w:szCs w:val="24"/>
          </w:rPr>
          <w:t>III)</w:t>
        </w:r>
        <w:r>
          <w:rPr>
            <w:color w:val="0E101A"/>
            <w:sz w:val="24"/>
            <w:szCs w:val="24"/>
          </w:rPr>
          <w:t xml:space="preserve"> To show the toolkit in action, we provide two different proof-of-concept analyses on the corresponding acoustic and newly obtained kinematic data. The experimental design is summarized in Figure 1. </w:t>
        </w:r>
        <w:r>
          <w:rPr>
            <w:sz w:val="24"/>
            <w:szCs w:val="24"/>
          </w:rPr>
          <w:t>Together, our toolkit and proposed analysis pipelines allow for the extensive study of air sac dynamics, with further investigations of articulatory rhythms (the dataset contains labial kinematics).</w:t>
        </w:r>
      </w:ins>
    </w:p>
    <w:p w14:paraId="19D4F6E9" w14:textId="77777777" w:rsidR="0048593E" w:rsidRDefault="0048593E">
      <w:pPr>
        <w:spacing w:line="360" w:lineRule="auto"/>
        <w:rPr>
          <w:moveTo w:id="403" w:author="Sophie Bur" w:date="2024-03-19T11:59:00Z"/>
          <w:b/>
          <w:sz w:val="24"/>
          <w:szCs w:val="24"/>
        </w:rPr>
        <w:pPrChange w:id="404" w:author="Sophie Bur" w:date="2024-03-19T11:59:00Z">
          <w:pPr>
            <w:pBdr>
              <w:top w:val="nil"/>
              <w:left w:val="nil"/>
              <w:bottom w:val="nil"/>
              <w:right w:val="nil"/>
              <w:between w:val="nil"/>
            </w:pBdr>
            <w:jc w:val="both"/>
          </w:pPr>
        </w:pPrChange>
      </w:pPr>
      <w:moveToRangeStart w:id="405" w:author="Sophie Bur" w:date="2024-03-19T11:59:00Z" w:name="move161741990"/>
    </w:p>
    <w:p w14:paraId="1A111B11" w14:textId="77777777" w:rsidR="0048593E" w:rsidRDefault="00000000">
      <w:pPr>
        <w:spacing w:line="360" w:lineRule="auto"/>
        <w:ind w:firstLine="720"/>
        <w:rPr>
          <w:ins w:id="406" w:author="Sophie Bur" w:date="2024-03-19T11:59:00Z"/>
          <w:b/>
          <w:sz w:val="24"/>
          <w:szCs w:val="24"/>
        </w:rPr>
      </w:pPr>
      <w:moveTo w:id="407" w:author="Sophie Bur" w:date="2024-03-19T11:59:00Z">
        <w:r>
          <w:rPr>
            <w:b/>
            <w:sz w:val="24"/>
            <w:szCs w:val="24"/>
          </w:rPr>
          <w:t xml:space="preserve">I) Audiovisual </w:t>
        </w:r>
      </w:moveTo>
      <w:moveToRangeEnd w:id="405"/>
      <w:ins w:id="408" w:author="Sophie Bur" w:date="2024-03-19T11:59:00Z">
        <w:r>
          <w:rPr>
            <w:b/>
            <w:sz w:val="24"/>
            <w:szCs w:val="24"/>
          </w:rPr>
          <w:t>dataset</w:t>
        </w:r>
      </w:ins>
    </w:p>
    <w:p w14:paraId="1D482D86" w14:textId="77777777" w:rsidR="0048593E" w:rsidRDefault="00000000">
      <w:pPr>
        <w:spacing w:line="360" w:lineRule="auto"/>
        <w:ind w:firstLine="720"/>
        <w:rPr>
          <w:moveTo w:id="409" w:author="Sophie Bur" w:date="2024-03-19T11:59:00Z"/>
          <w:sz w:val="24"/>
          <w:szCs w:val="24"/>
        </w:rPr>
        <w:pPrChange w:id="410" w:author="Sophie Bur" w:date="2024-03-19T11:59:00Z">
          <w:pPr>
            <w:spacing w:line="276" w:lineRule="auto"/>
            <w:ind w:firstLine="720"/>
            <w:jc w:val="both"/>
          </w:pPr>
        </w:pPrChange>
      </w:pPr>
      <w:ins w:id="411" w:author="Sophie Bur" w:date="2024-03-19T11:59:00Z">
        <w:r>
          <w:rPr>
            <w:sz w:val="24"/>
            <w:szCs w:val="24"/>
          </w:rPr>
          <w:t xml:space="preserve">Audiovisual recordings </w:t>
        </w:r>
        <w:r>
          <w:rPr>
            <w:color w:val="0E101A"/>
            <w:sz w:val="24"/>
            <w:szCs w:val="24"/>
          </w:rPr>
          <w:t xml:space="preserve">of six siamang (Table 1) </w:t>
        </w:r>
        <w:r>
          <w:rPr>
            <w:sz w:val="24"/>
            <w:szCs w:val="24"/>
          </w:rPr>
          <w:t xml:space="preserve">were made at a single location in Germany, Jaderpark Tier- und Freizeitpark an der Nordsee, for 21 research days over two months in the Summer of 2022. We used an opportunistic sampling scheme. </w:t>
        </w:r>
      </w:ins>
      <w:moveToRangeStart w:id="412" w:author="Sophie Bur" w:date="2024-03-19T11:59:00Z" w:name="move161741991"/>
      <w:moveTo w:id="413" w:author="Sophie Bur" w:date="2024-03-19T11:59:00Z">
        <w:r>
          <w:rPr>
            <w:sz w:val="24"/>
            <w:szCs w:val="24"/>
          </w:rPr>
          <w:t xml:space="preserve">The opportunistic sampling started whenever the apes began to sing. The apes usually sang in the mornings, after lunchtime, and/or occasionally around 5 p.m. </w:t>
        </w:r>
      </w:moveTo>
      <w:moveToRangeEnd w:id="412"/>
      <w:ins w:id="414" w:author="Sophie Bur" w:date="2024-03-19T11:59:00Z">
        <w:r>
          <w:rPr>
            <w:sz w:val="24"/>
            <w:szCs w:val="24"/>
          </w:rPr>
          <w:t xml:space="preserve">For the sampling of singing events, we randomly picked one of two recording strategies for each recording session: 1) record whoever is best visible, or 2) record an individual chosen randomly. The first strategy maximized the amount of usable close-up video recordings, while the second strategy allowed for tracking the song's development as contributed by a single individual (although it did lead to a lot of unusable video data due to occlusions). </w:t>
        </w:r>
      </w:ins>
      <w:moveToRangeStart w:id="415" w:author="Sophie Bur" w:date="2024-03-19T11:59:00Z" w:name="move161741992"/>
      <w:moveTo w:id="416" w:author="Sophie Bur" w:date="2024-03-19T11:59:00Z">
        <w:r>
          <w:rPr>
            <w:sz w:val="24"/>
            <w:szCs w:val="24"/>
          </w:rPr>
          <w:t>The closeup audiovisual recordings can be accessed on the Donders Repository (</w:t>
        </w:r>
        <w:r>
          <w:fldChar w:fldCharType="begin"/>
        </w:r>
        <w:r>
          <w:instrText>HYPERLINK "https://data.donders.ru.nl/collections/di/dcc/DSC_2022.00071_151?3" \h</w:instrText>
        </w:r>
      </w:moveTo>
      <w:ins w:id="417" w:author="Sophie Bur" w:date="2024-03-19T11:59:00Z"/>
      <w:moveTo w:id="418" w:author="Sophie Bur" w:date="2024-03-19T11:59:00Z">
        <w:r>
          <w:fldChar w:fldCharType="separate"/>
        </w:r>
        <w:r>
          <w:rPr>
            <w:color w:val="1155CC"/>
            <w:sz w:val="24"/>
            <w:szCs w:val="24"/>
            <w:u w:val="single"/>
          </w:rPr>
          <w:t>https://data.donders.ru.nl/collections/di/dcc/DSC_2022.00071_151?3</w:t>
        </w:r>
        <w:r>
          <w:rPr>
            <w:color w:val="1155CC"/>
            <w:sz w:val="24"/>
            <w:szCs w:val="24"/>
            <w:u w:val="single"/>
          </w:rPr>
          <w:fldChar w:fldCharType="end"/>
        </w:r>
        <w:r>
          <w:rPr>
            <w:sz w:val="24"/>
            <w:szCs w:val="24"/>
          </w:rPr>
          <w:t>).</w:t>
        </w:r>
      </w:moveTo>
    </w:p>
    <w:moveToRangeEnd w:id="415"/>
    <w:p w14:paraId="7507390E" w14:textId="77777777" w:rsidR="0048593E" w:rsidRDefault="0048593E">
      <w:pPr>
        <w:spacing w:line="360" w:lineRule="auto"/>
        <w:ind w:firstLine="720"/>
        <w:rPr>
          <w:ins w:id="419" w:author="Sophie Bur" w:date="2024-03-19T11:59:00Z"/>
          <w:b/>
          <w:sz w:val="24"/>
          <w:szCs w:val="24"/>
        </w:rPr>
      </w:pPr>
    </w:p>
    <w:p w14:paraId="3124C3F3" w14:textId="77777777" w:rsidR="0048593E" w:rsidRDefault="0048593E">
      <w:pPr>
        <w:spacing w:line="360" w:lineRule="auto"/>
        <w:rPr>
          <w:ins w:id="420" w:author="Sophie Bur" w:date="2024-03-19T11:59:00Z"/>
          <w:sz w:val="24"/>
          <w:szCs w:val="24"/>
        </w:rPr>
      </w:pPr>
    </w:p>
    <w:p w14:paraId="6A7E1079" w14:textId="77777777" w:rsidR="0048593E" w:rsidRDefault="00000000">
      <w:pPr>
        <w:rPr>
          <w:ins w:id="421" w:author="Sophie Bur" w:date="2024-03-19T11:59:00Z"/>
          <w:rFonts w:ascii="Times" w:eastAsia="Times" w:hAnsi="Times" w:cs="Times"/>
          <w:b/>
          <w:sz w:val="24"/>
          <w:szCs w:val="24"/>
        </w:rPr>
      </w:pPr>
      <w:ins w:id="422" w:author="Sophie Bur" w:date="2024-03-19T11:59:00Z">
        <w:r>
          <w:br w:type="page"/>
        </w:r>
      </w:ins>
    </w:p>
    <w:p w14:paraId="014AF1F0" w14:textId="77777777" w:rsidR="0048593E" w:rsidRDefault="00000000">
      <w:pPr>
        <w:rPr>
          <w:ins w:id="423" w:author="Sophie Bur" w:date="2024-03-19T11:59:00Z"/>
          <w:rFonts w:ascii="Times" w:eastAsia="Times" w:hAnsi="Times" w:cs="Times"/>
          <w:sz w:val="24"/>
          <w:szCs w:val="24"/>
        </w:rPr>
      </w:pPr>
      <w:ins w:id="424" w:author="Sophie Bur" w:date="2024-03-19T11:59:00Z">
        <w:r>
          <w:rPr>
            <w:rFonts w:ascii="Times" w:eastAsia="Times" w:hAnsi="Times" w:cs="Times"/>
            <w:b/>
            <w:sz w:val="24"/>
            <w:szCs w:val="24"/>
          </w:rPr>
          <w:lastRenderedPageBreak/>
          <w:t xml:space="preserve">Table 1. Information on individuals: </w:t>
        </w:r>
        <w:r>
          <w:rPr>
            <w:rFonts w:ascii="Times" w:eastAsia="Times" w:hAnsi="Times" w:cs="Times"/>
            <w:sz w:val="24"/>
            <w:szCs w:val="24"/>
          </w:rPr>
          <w:t xml:space="preserve">Sex, age class, and age for all siamang at Jaderpark are given. Data was only used from five of the six individuals; Tristan, the newborn, was not considered. </w:t>
        </w:r>
      </w:ins>
    </w:p>
    <w:tbl>
      <w:tblPr>
        <w:tblStyle w:val="a"/>
        <w:tblW w:w="877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35"/>
        <w:gridCol w:w="1215"/>
        <w:gridCol w:w="1140"/>
        <w:gridCol w:w="1065"/>
        <w:gridCol w:w="1065"/>
        <w:gridCol w:w="1410"/>
        <w:gridCol w:w="1545"/>
      </w:tblGrid>
      <w:tr w:rsidR="0048593E" w14:paraId="327D806E" w14:textId="77777777">
        <w:trPr>
          <w:trHeight w:val="810"/>
          <w:ins w:id="425" w:author="Sophie Bur" w:date="2024-03-19T11:59:00Z"/>
        </w:trPr>
        <w:tc>
          <w:tcPr>
            <w:tcW w:w="1335" w:type="dxa"/>
            <w:tcBorders>
              <w:left w:val="single" w:sz="8" w:space="0" w:color="FFFFFF"/>
              <w:right w:val="single" w:sz="8" w:space="0" w:color="FFFFFF"/>
            </w:tcBorders>
            <w:shd w:val="clear" w:color="auto" w:fill="auto"/>
            <w:tcMar>
              <w:top w:w="100" w:type="dxa"/>
              <w:left w:w="100" w:type="dxa"/>
              <w:bottom w:w="100" w:type="dxa"/>
              <w:right w:w="100" w:type="dxa"/>
            </w:tcMar>
          </w:tcPr>
          <w:p w14:paraId="333040F5" w14:textId="77777777" w:rsidR="0048593E" w:rsidRDefault="0048593E">
            <w:pPr>
              <w:widowControl w:val="0"/>
              <w:rPr>
                <w:ins w:id="426" w:author="Sophie Bur" w:date="2024-03-19T11:59:00Z"/>
                <w:rFonts w:ascii="Times" w:eastAsia="Times" w:hAnsi="Times" w:cs="Times"/>
                <w:sz w:val="24"/>
                <w:szCs w:val="24"/>
              </w:rPr>
            </w:pPr>
          </w:p>
        </w:tc>
        <w:tc>
          <w:tcPr>
            <w:tcW w:w="1215" w:type="dxa"/>
            <w:tcBorders>
              <w:left w:val="single" w:sz="8" w:space="0" w:color="FFFFFF"/>
              <w:right w:val="single" w:sz="8" w:space="0" w:color="FFFFFF"/>
            </w:tcBorders>
            <w:shd w:val="clear" w:color="auto" w:fill="auto"/>
            <w:tcMar>
              <w:top w:w="100" w:type="dxa"/>
              <w:left w:w="100" w:type="dxa"/>
              <w:bottom w:w="100" w:type="dxa"/>
              <w:right w:w="100" w:type="dxa"/>
            </w:tcMar>
          </w:tcPr>
          <w:p w14:paraId="5D38B665" w14:textId="77777777" w:rsidR="0048593E" w:rsidRDefault="00000000">
            <w:pPr>
              <w:widowControl w:val="0"/>
              <w:rPr>
                <w:ins w:id="427" w:author="Sophie Bur" w:date="2024-03-19T11:59:00Z"/>
                <w:rFonts w:ascii="Times" w:eastAsia="Times" w:hAnsi="Times" w:cs="Times"/>
                <w:b/>
                <w:sz w:val="24"/>
                <w:szCs w:val="24"/>
              </w:rPr>
            </w:pPr>
            <w:ins w:id="428" w:author="Sophie Bur" w:date="2024-03-19T11:59:00Z">
              <w:r>
                <w:rPr>
                  <w:rFonts w:ascii="Times" w:eastAsia="Times" w:hAnsi="Times" w:cs="Times"/>
                  <w:b/>
                  <w:sz w:val="24"/>
                  <w:szCs w:val="24"/>
                </w:rPr>
                <w:t>Pelangi</w:t>
              </w:r>
            </w:ins>
          </w:p>
          <w:p w14:paraId="63BA194B" w14:textId="77777777" w:rsidR="0048593E" w:rsidRDefault="00000000">
            <w:pPr>
              <w:widowControl w:val="0"/>
              <w:rPr>
                <w:ins w:id="429" w:author="Sophie Bur" w:date="2024-03-19T11:59:00Z"/>
                <w:rFonts w:ascii="Times" w:eastAsia="Times" w:hAnsi="Times" w:cs="Times"/>
                <w:sz w:val="24"/>
                <w:szCs w:val="24"/>
              </w:rPr>
            </w:pPr>
            <w:ins w:id="430" w:author="Sophie Bur" w:date="2024-03-19T11:59:00Z">
              <w:r>
                <w:rPr>
                  <w:rFonts w:ascii="Times" w:eastAsia="Times" w:hAnsi="Times" w:cs="Times"/>
                  <w:noProof/>
                  <w:sz w:val="24"/>
                  <w:szCs w:val="24"/>
                </w:rPr>
                <w:drawing>
                  <wp:inline distT="114300" distB="114300" distL="114300" distR="114300" wp14:anchorId="296F8830" wp14:editId="36C85096">
                    <wp:extent cx="803080" cy="579437"/>
                    <wp:effectExtent l="0" t="0" r="0" b="0"/>
                    <wp:docPr id="6"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10"/>
                            <a:srcRect l="24774" r="24898" b="35657"/>
                            <a:stretch>
                              <a:fillRect/>
                            </a:stretch>
                          </pic:blipFill>
                          <pic:spPr>
                            <a:xfrm>
                              <a:off x="0" y="0"/>
                              <a:ext cx="803080" cy="579437"/>
                            </a:xfrm>
                            <a:prstGeom prst="rect">
                              <a:avLst/>
                            </a:prstGeom>
                            <a:ln/>
                          </pic:spPr>
                        </pic:pic>
                      </a:graphicData>
                    </a:graphic>
                  </wp:inline>
                </w:drawing>
              </w:r>
            </w:ins>
          </w:p>
        </w:tc>
        <w:tc>
          <w:tcPr>
            <w:tcW w:w="1140" w:type="dxa"/>
            <w:tcBorders>
              <w:left w:val="single" w:sz="8" w:space="0" w:color="FFFFFF"/>
              <w:right w:val="single" w:sz="8" w:space="0" w:color="FFFFFF"/>
            </w:tcBorders>
            <w:shd w:val="clear" w:color="auto" w:fill="auto"/>
            <w:tcMar>
              <w:top w:w="100" w:type="dxa"/>
              <w:left w:w="100" w:type="dxa"/>
              <w:bottom w:w="100" w:type="dxa"/>
              <w:right w:w="100" w:type="dxa"/>
            </w:tcMar>
          </w:tcPr>
          <w:p w14:paraId="7569373F" w14:textId="77777777" w:rsidR="0048593E" w:rsidRDefault="00000000">
            <w:pPr>
              <w:widowControl w:val="0"/>
              <w:rPr>
                <w:ins w:id="431" w:author="Sophie Bur" w:date="2024-03-19T11:59:00Z"/>
                <w:rFonts w:ascii="Times" w:eastAsia="Times" w:hAnsi="Times" w:cs="Times"/>
                <w:b/>
                <w:sz w:val="24"/>
                <w:szCs w:val="24"/>
              </w:rPr>
            </w:pPr>
            <w:ins w:id="432" w:author="Sophie Bur" w:date="2024-03-19T11:59:00Z">
              <w:r>
                <w:rPr>
                  <w:rFonts w:ascii="Times" w:eastAsia="Times" w:hAnsi="Times" w:cs="Times"/>
                  <w:b/>
                  <w:sz w:val="24"/>
                  <w:szCs w:val="24"/>
                </w:rPr>
                <w:t>Roger</w:t>
              </w:r>
            </w:ins>
          </w:p>
          <w:p w14:paraId="60796665" w14:textId="77777777" w:rsidR="0048593E" w:rsidRDefault="00000000">
            <w:pPr>
              <w:rPr>
                <w:ins w:id="433" w:author="Sophie Bur" w:date="2024-03-19T11:59:00Z"/>
                <w:rFonts w:ascii="Times" w:eastAsia="Times" w:hAnsi="Times" w:cs="Times"/>
                <w:b/>
                <w:sz w:val="24"/>
                <w:szCs w:val="24"/>
              </w:rPr>
            </w:pPr>
            <w:ins w:id="434" w:author="Sophie Bur" w:date="2024-03-19T11:59:00Z">
              <w:r>
                <w:rPr>
                  <w:rFonts w:ascii="Times" w:eastAsia="Times" w:hAnsi="Times" w:cs="Times"/>
                  <w:b/>
                  <w:noProof/>
                  <w:sz w:val="24"/>
                  <w:szCs w:val="24"/>
                </w:rPr>
                <w:drawing>
                  <wp:inline distT="114300" distB="114300" distL="114300" distR="114300" wp14:anchorId="3DC85858" wp14:editId="49F1F73E">
                    <wp:extent cx="816927" cy="570865"/>
                    <wp:effectExtent l="0" t="0" r="0" b="0"/>
                    <wp:docPr id="8"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11"/>
                            <a:srcRect l="23895" b="8790"/>
                            <a:stretch>
                              <a:fillRect/>
                            </a:stretch>
                          </pic:blipFill>
                          <pic:spPr>
                            <a:xfrm>
                              <a:off x="0" y="0"/>
                              <a:ext cx="816927" cy="570865"/>
                            </a:xfrm>
                            <a:prstGeom prst="rect">
                              <a:avLst/>
                            </a:prstGeom>
                            <a:ln/>
                          </pic:spPr>
                        </pic:pic>
                      </a:graphicData>
                    </a:graphic>
                  </wp:inline>
                </w:drawing>
              </w:r>
            </w:ins>
          </w:p>
        </w:tc>
        <w:tc>
          <w:tcPr>
            <w:tcW w:w="1065" w:type="dxa"/>
            <w:tcBorders>
              <w:left w:val="single" w:sz="8" w:space="0" w:color="FFFFFF"/>
              <w:right w:val="single" w:sz="8" w:space="0" w:color="FFFFFF"/>
            </w:tcBorders>
            <w:shd w:val="clear" w:color="auto" w:fill="auto"/>
            <w:tcMar>
              <w:top w:w="100" w:type="dxa"/>
              <w:left w:w="100" w:type="dxa"/>
              <w:bottom w:w="100" w:type="dxa"/>
              <w:right w:w="100" w:type="dxa"/>
            </w:tcMar>
          </w:tcPr>
          <w:p w14:paraId="2C5A09EF" w14:textId="77777777" w:rsidR="0048593E" w:rsidRDefault="00000000">
            <w:pPr>
              <w:widowControl w:val="0"/>
              <w:rPr>
                <w:ins w:id="435" w:author="Sophie Bur" w:date="2024-03-19T11:59:00Z"/>
                <w:rFonts w:ascii="Times" w:eastAsia="Times" w:hAnsi="Times" w:cs="Times"/>
                <w:b/>
                <w:sz w:val="24"/>
                <w:szCs w:val="24"/>
              </w:rPr>
            </w:pPr>
            <w:ins w:id="436" w:author="Sophie Bur" w:date="2024-03-19T11:59:00Z">
              <w:r>
                <w:rPr>
                  <w:rFonts w:ascii="Times" w:eastAsia="Times" w:hAnsi="Times" w:cs="Times"/>
                  <w:b/>
                  <w:sz w:val="24"/>
                  <w:szCs w:val="24"/>
                </w:rPr>
                <w:t>Baju</w:t>
              </w:r>
            </w:ins>
          </w:p>
          <w:p w14:paraId="153BD61E" w14:textId="77777777" w:rsidR="0048593E" w:rsidRDefault="00000000">
            <w:pPr>
              <w:widowControl w:val="0"/>
              <w:rPr>
                <w:ins w:id="437" w:author="Sophie Bur" w:date="2024-03-19T11:59:00Z"/>
                <w:rFonts w:ascii="Times" w:eastAsia="Times" w:hAnsi="Times" w:cs="Times"/>
                <w:sz w:val="24"/>
                <w:szCs w:val="24"/>
              </w:rPr>
            </w:pPr>
            <w:ins w:id="438" w:author="Sophie Bur" w:date="2024-03-19T11:59:00Z">
              <w:r>
                <w:fldChar w:fldCharType="begin"/>
              </w:r>
              <w:r>
                <w:instrText>HYPERLINK "https://tsg-131-174-75-200.hosting.ru.nl/open_data_siamang/baju.JPG" \h</w:instrText>
              </w:r>
              <w:r>
                <w:fldChar w:fldCharType="separate"/>
              </w:r>
              <w:r>
                <w:rPr>
                  <w:rFonts w:ascii="Times" w:eastAsia="Times" w:hAnsi="Times" w:cs="Times"/>
                  <w:noProof/>
                  <w:color w:val="1155CC"/>
                  <w:sz w:val="24"/>
                  <w:szCs w:val="24"/>
                  <w:u w:val="single"/>
                </w:rPr>
                <w:drawing>
                  <wp:inline distT="114300" distB="114300" distL="114300" distR="114300" wp14:anchorId="62A6E61B" wp14:editId="37D678D2">
                    <wp:extent cx="731202" cy="581212"/>
                    <wp:effectExtent l="0" t="0" r="0" b="0"/>
                    <wp:docPr id="14" name="image14.jpg"/>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a:blip r:embed="rId12"/>
                            <a:srcRect l="26956" r="24347" b="33823"/>
                            <a:stretch>
                              <a:fillRect/>
                            </a:stretch>
                          </pic:blipFill>
                          <pic:spPr>
                            <a:xfrm>
                              <a:off x="0" y="0"/>
                              <a:ext cx="731202" cy="581212"/>
                            </a:xfrm>
                            <a:prstGeom prst="rect">
                              <a:avLst/>
                            </a:prstGeom>
                            <a:ln/>
                          </pic:spPr>
                        </pic:pic>
                      </a:graphicData>
                    </a:graphic>
                  </wp:inline>
                </w:drawing>
              </w:r>
              <w:r>
                <w:rPr>
                  <w:rFonts w:ascii="Times" w:eastAsia="Times" w:hAnsi="Times" w:cs="Times"/>
                  <w:noProof/>
                  <w:color w:val="1155CC"/>
                  <w:sz w:val="24"/>
                  <w:szCs w:val="24"/>
                  <w:u w:val="single"/>
                </w:rPr>
                <w:fldChar w:fldCharType="end"/>
              </w:r>
            </w:ins>
          </w:p>
        </w:tc>
        <w:tc>
          <w:tcPr>
            <w:tcW w:w="1065" w:type="dxa"/>
            <w:tcBorders>
              <w:left w:val="single" w:sz="8" w:space="0" w:color="FFFFFF"/>
              <w:right w:val="single" w:sz="8" w:space="0" w:color="FFFFFF"/>
            </w:tcBorders>
            <w:shd w:val="clear" w:color="auto" w:fill="auto"/>
            <w:tcMar>
              <w:top w:w="100" w:type="dxa"/>
              <w:left w:w="100" w:type="dxa"/>
              <w:bottom w:w="100" w:type="dxa"/>
              <w:right w:w="100" w:type="dxa"/>
            </w:tcMar>
          </w:tcPr>
          <w:p w14:paraId="3391EA88" w14:textId="77777777" w:rsidR="0048593E" w:rsidRDefault="00000000">
            <w:pPr>
              <w:widowControl w:val="0"/>
              <w:rPr>
                <w:ins w:id="439" w:author="Sophie Bur" w:date="2024-03-19T11:59:00Z"/>
                <w:rFonts w:ascii="Times" w:eastAsia="Times" w:hAnsi="Times" w:cs="Times"/>
                <w:b/>
                <w:sz w:val="24"/>
                <w:szCs w:val="24"/>
              </w:rPr>
            </w:pPr>
            <w:ins w:id="440" w:author="Sophie Bur" w:date="2024-03-19T11:59:00Z">
              <w:r>
                <w:rPr>
                  <w:rFonts w:ascii="Times" w:eastAsia="Times" w:hAnsi="Times" w:cs="Times"/>
                  <w:b/>
                  <w:sz w:val="24"/>
                  <w:szCs w:val="24"/>
                </w:rPr>
                <w:t>Fajar</w:t>
              </w:r>
            </w:ins>
          </w:p>
          <w:p w14:paraId="7FDF2EA1" w14:textId="77777777" w:rsidR="0048593E" w:rsidRDefault="00000000">
            <w:pPr>
              <w:widowControl w:val="0"/>
              <w:rPr>
                <w:ins w:id="441" w:author="Sophie Bur" w:date="2024-03-19T11:59:00Z"/>
                <w:rFonts w:ascii="Times" w:eastAsia="Times" w:hAnsi="Times" w:cs="Times"/>
                <w:sz w:val="24"/>
                <w:szCs w:val="24"/>
              </w:rPr>
            </w:pPr>
            <w:ins w:id="442" w:author="Sophie Bur" w:date="2024-03-19T11:59:00Z">
              <w:r>
                <w:fldChar w:fldCharType="begin"/>
              </w:r>
              <w:r>
                <w:instrText>HYPERLINK "https://tsg-131-174-75-200.hosting.ru.nl/open_data_siamang/fajar(2).JPG" \h</w:instrText>
              </w:r>
              <w:r>
                <w:fldChar w:fldCharType="separate"/>
              </w:r>
              <w:r>
                <w:rPr>
                  <w:rFonts w:ascii="Times" w:eastAsia="Times" w:hAnsi="Times" w:cs="Times"/>
                  <w:noProof/>
                  <w:color w:val="1155CC"/>
                  <w:sz w:val="24"/>
                  <w:szCs w:val="24"/>
                  <w:u w:val="single"/>
                </w:rPr>
                <w:drawing>
                  <wp:inline distT="114300" distB="114300" distL="114300" distR="114300" wp14:anchorId="39E5D00E" wp14:editId="406B72AA">
                    <wp:extent cx="674052" cy="573856"/>
                    <wp:effectExtent l="0" t="0" r="0" b="0"/>
                    <wp:docPr id="11"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13"/>
                            <a:srcRect l="37296" r="26747" b="44444"/>
                            <a:stretch>
                              <a:fillRect/>
                            </a:stretch>
                          </pic:blipFill>
                          <pic:spPr>
                            <a:xfrm>
                              <a:off x="0" y="0"/>
                              <a:ext cx="674052" cy="573856"/>
                            </a:xfrm>
                            <a:prstGeom prst="rect">
                              <a:avLst/>
                            </a:prstGeom>
                            <a:ln/>
                          </pic:spPr>
                        </pic:pic>
                      </a:graphicData>
                    </a:graphic>
                  </wp:inline>
                </w:drawing>
              </w:r>
              <w:r>
                <w:rPr>
                  <w:rFonts w:ascii="Times" w:eastAsia="Times" w:hAnsi="Times" w:cs="Times"/>
                  <w:noProof/>
                  <w:color w:val="1155CC"/>
                  <w:sz w:val="24"/>
                  <w:szCs w:val="24"/>
                  <w:u w:val="single"/>
                </w:rPr>
                <w:fldChar w:fldCharType="end"/>
              </w:r>
            </w:ins>
          </w:p>
        </w:tc>
        <w:tc>
          <w:tcPr>
            <w:tcW w:w="1410" w:type="dxa"/>
            <w:tcBorders>
              <w:left w:val="single" w:sz="8" w:space="0" w:color="FFFFFF"/>
              <w:right w:val="single" w:sz="8" w:space="0" w:color="FFFFFF"/>
            </w:tcBorders>
            <w:shd w:val="clear" w:color="auto" w:fill="auto"/>
            <w:tcMar>
              <w:top w:w="100" w:type="dxa"/>
              <w:left w:w="100" w:type="dxa"/>
              <w:bottom w:w="100" w:type="dxa"/>
              <w:right w:w="100" w:type="dxa"/>
            </w:tcMar>
          </w:tcPr>
          <w:p w14:paraId="300CE4C7" w14:textId="77777777" w:rsidR="0048593E" w:rsidRDefault="00000000">
            <w:pPr>
              <w:widowControl w:val="0"/>
              <w:rPr>
                <w:ins w:id="443" w:author="Sophie Bur" w:date="2024-03-19T11:59:00Z"/>
                <w:rFonts w:ascii="Times" w:eastAsia="Times" w:hAnsi="Times" w:cs="Times"/>
                <w:b/>
                <w:sz w:val="24"/>
                <w:szCs w:val="24"/>
              </w:rPr>
            </w:pPr>
            <w:ins w:id="444" w:author="Sophie Bur" w:date="2024-03-19T11:59:00Z">
              <w:r>
                <w:rPr>
                  <w:rFonts w:ascii="Times" w:eastAsia="Times" w:hAnsi="Times" w:cs="Times"/>
                  <w:b/>
                  <w:sz w:val="24"/>
                  <w:szCs w:val="24"/>
                </w:rPr>
                <w:t>Jamil</w:t>
              </w:r>
            </w:ins>
          </w:p>
          <w:p w14:paraId="79B17DBB" w14:textId="77777777" w:rsidR="0048593E" w:rsidRDefault="00000000">
            <w:pPr>
              <w:widowControl w:val="0"/>
              <w:rPr>
                <w:ins w:id="445" w:author="Sophie Bur" w:date="2024-03-19T11:59:00Z"/>
                <w:rFonts w:ascii="Times" w:eastAsia="Times" w:hAnsi="Times" w:cs="Times"/>
                <w:sz w:val="24"/>
                <w:szCs w:val="24"/>
              </w:rPr>
            </w:pPr>
            <w:ins w:id="446" w:author="Sophie Bur" w:date="2024-03-19T11:59:00Z">
              <w:r>
                <w:rPr>
                  <w:rFonts w:ascii="Times" w:eastAsia="Times" w:hAnsi="Times" w:cs="Times"/>
                  <w:noProof/>
                  <w:sz w:val="24"/>
                  <w:szCs w:val="24"/>
                </w:rPr>
                <w:drawing>
                  <wp:inline distT="114300" distB="114300" distL="114300" distR="114300" wp14:anchorId="751ACBD5" wp14:editId="200A8FAF">
                    <wp:extent cx="712152" cy="575200"/>
                    <wp:effectExtent l="0" t="0" r="0" b="0"/>
                    <wp:docPr id="1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4"/>
                            <a:srcRect l="14578"/>
                            <a:stretch>
                              <a:fillRect/>
                            </a:stretch>
                          </pic:blipFill>
                          <pic:spPr>
                            <a:xfrm>
                              <a:off x="0" y="0"/>
                              <a:ext cx="712152" cy="575200"/>
                            </a:xfrm>
                            <a:prstGeom prst="rect">
                              <a:avLst/>
                            </a:prstGeom>
                            <a:ln/>
                          </pic:spPr>
                        </pic:pic>
                      </a:graphicData>
                    </a:graphic>
                  </wp:inline>
                </w:drawing>
              </w:r>
            </w:ins>
          </w:p>
          <w:p w14:paraId="29316E2A" w14:textId="77777777" w:rsidR="0048593E" w:rsidRDefault="0048593E">
            <w:pPr>
              <w:widowControl w:val="0"/>
              <w:rPr>
                <w:ins w:id="447" w:author="Sophie Bur" w:date="2024-03-19T11:59:00Z"/>
                <w:rFonts w:ascii="Times" w:eastAsia="Times" w:hAnsi="Times" w:cs="Times"/>
                <w:sz w:val="24"/>
                <w:szCs w:val="24"/>
              </w:rPr>
            </w:pPr>
          </w:p>
        </w:tc>
        <w:tc>
          <w:tcPr>
            <w:tcW w:w="1545" w:type="dxa"/>
            <w:tcBorders>
              <w:left w:val="single" w:sz="8" w:space="0" w:color="FFFFFF"/>
              <w:right w:val="single" w:sz="8" w:space="0" w:color="FFFFFF"/>
            </w:tcBorders>
            <w:shd w:val="clear" w:color="auto" w:fill="auto"/>
            <w:tcMar>
              <w:top w:w="100" w:type="dxa"/>
              <w:left w:w="100" w:type="dxa"/>
              <w:bottom w:w="100" w:type="dxa"/>
              <w:right w:w="100" w:type="dxa"/>
            </w:tcMar>
          </w:tcPr>
          <w:p w14:paraId="685C0537" w14:textId="77777777" w:rsidR="0048593E" w:rsidRDefault="00000000">
            <w:pPr>
              <w:rPr>
                <w:ins w:id="448" w:author="Sophie Bur" w:date="2024-03-19T11:59:00Z"/>
                <w:rFonts w:ascii="Times" w:eastAsia="Times" w:hAnsi="Times" w:cs="Times"/>
                <w:b/>
                <w:color w:val="666666"/>
                <w:sz w:val="24"/>
                <w:szCs w:val="24"/>
              </w:rPr>
            </w:pPr>
            <w:ins w:id="449" w:author="Sophie Bur" w:date="2024-03-19T11:59:00Z">
              <w:r>
                <w:rPr>
                  <w:rFonts w:ascii="Times" w:eastAsia="Times" w:hAnsi="Times" w:cs="Times"/>
                  <w:b/>
                  <w:color w:val="666666"/>
                  <w:sz w:val="24"/>
                  <w:szCs w:val="24"/>
                </w:rPr>
                <w:t>Tristan</w:t>
              </w:r>
            </w:ins>
          </w:p>
          <w:p w14:paraId="2D410585" w14:textId="77777777" w:rsidR="0048593E" w:rsidRDefault="00000000">
            <w:pPr>
              <w:rPr>
                <w:ins w:id="450" w:author="Sophie Bur" w:date="2024-03-19T11:59:00Z"/>
                <w:rFonts w:ascii="Times" w:eastAsia="Times" w:hAnsi="Times" w:cs="Times"/>
                <w:color w:val="666666"/>
                <w:sz w:val="24"/>
                <w:szCs w:val="24"/>
              </w:rPr>
            </w:pPr>
            <w:ins w:id="451" w:author="Sophie Bur" w:date="2024-03-19T11:59:00Z">
              <w:r>
                <w:rPr>
                  <w:rFonts w:ascii="Times" w:eastAsia="Times" w:hAnsi="Times" w:cs="Times"/>
                  <w:noProof/>
                  <w:color w:val="666666"/>
                  <w:sz w:val="24"/>
                  <w:szCs w:val="24"/>
                </w:rPr>
                <w:drawing>
                  <wp:inline distT="114300" distB="114300" distL="114300" distR="114300" wp14:anchorId="5036F63A" wp14:editId="6790FE1D">
                    <wp:extent cx="775467" cy="588962"/>
                    <wp:effectExtent l="0" t="0" r="0" b="0"/>
                    <wp:docPr id="5"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15"/>
                            <a:srcRect l="24010" t="9380" r="11713" b="5274"/>
                            <a:stretch>
                              <a:fillRect/>
                            </a:stretch>
                          </pic:blipFill>
                          <pic:spPr>
                            <a:xfrm>
                              <a:off x="0" y="0"/>
                              <a:ext cx="775467" cy="588962"/>
                            </a:xfrm>
                            <a:prstGeom prst="rect">
                              <a:avLst/>
                            </a:prstGeom>
                            <a:ln/>
                          </pic:spPr>
                        </pic:pic>
                      </a:graphicData>
                    </a:graphic>
                  </wp:inline>
                </w:drawing>
              </w:r>
            </w:ins>
          </w:p>
        </w:tc>
      </w:tr>
      <w:tr w:rsidR="004E1622" w14:paraId="57699D72" w14:textId="77777777">
        <w:trPr>
          <w:trHeight w:val="510"/>
        </w:trPr>
        <w:tc>
          <w:tcPr>
            <w:tcW w:w="1335" w:type="dxa"/>
            <w:tcBorders>
              <w:left w:val="single" w:sz="8" w:space="0" w:color="FFFFFF"/>
              <w:right w:val="single" w:sz="8" w:space="0" w:color="FFFFFF"/>
            </w:tcBorders>
            <w:shd w:val="clear" w:color="auto" w:fill="auto"/>
            <w:tcMar>
              <w:top w:w="100" w:type="dxa"/>
              <w:left w:w="100" w:type="dxa"/>
              <w:bottom w:w="100" w:type="dxa"/>
              <w:right w:w="100" w:type="dxa"/>
            </w:tcMar>
          </w:tcPr>
          <w:p w14:paraId="13B4CFE2" w14:textId="77777777" w:rsidR="0048593E" w:rsidRDefault="00000000">
            <w:pPr>
              <w:widowControl w:val="0"/>
              <w:rPr>
                <w:moveTo w:id="452" w:author="Sophie Bur" w:date="2024-03-19T11:59:00Z"/>
                <w:rFonts w:ascii="Times" w:eastAsia="Times" w:hAnsi="Times" w:cs="Times"/>
                <w:sz w:val="24"/>
                <w:szCs w:val="24"/>
              </w:rPr>
              <w:pPrChange w:id="453" w:author="Sophie Bur" w:date="2024-03-19T11:59:00Z">
                <w:pPr>
                  <w:widowControl w:val="0"/>
                  <w:jc w:val="both"/>
                </w:pPr>
              </w:pPrChange>
            </w:pPr>
            <w:moveToRangeStart w:id="454" w:author="Sophie Bur" w:date="2024-03-19T11:59:00Z" w:name="move161741993"/>
            <w:moveTo w:id="455" w:author="Sophie Bur" w:date="2024-03-19T11:59:00Z">
              <w:r>
                <w:rPr>
                  <w:rFonts w:ascii="Times" w:eastAsia="Times" w:hAnsi="Times" w:cs="Times"/>
                  <w:sz w:val="24"/>
                  <w:szCs w:val="24"/>
                </w:rPr>
                <w:t>Sex</w:t>
              </w:r>
            </w:moveTo>
          </w:p>
        </w:tc>
        <w:tc>
          <w:tcPr>
            <w:tcW w:w="1215" w:type="dxa"/>
            <w:tcBorders>
              <w:left w:val="single" w:sz="8" w:space="0" w:color="FFFFFF"/>
              <w:right w:val="single" w:sz="8" w:space="0" w:color="FFFFFF"/>
            </w:tcBorders>
            <w:shd w:val="clear" w:color="auto" w:fill="auto"/>
            <w:tcMar>
              <w:top w:w="100" w:type="dxa"/>
              <w:left w:w="100" w:type="dxa"/>
              <w:bottom w:w="100" w:type="dxa"/>
              <w:right w:w="100" w:type="dxa"/>
            </w:tcMar>
          </w:tcPr>
          <w:p w14:paraId="1A97D55D" w14:textId="77777777" w:rsidR="0048593E" w:rsidRDefault="00000000">
            <w:pPr>
              <w:widowControl w:val="0"/>
              <w:rPr>
                <w:moveTo w:id="456" w:author="Sophie Bur" w:date="2024-03-19T11:59:00Z"/>
                <w:rFonts w:ascii="Times" w:eastAsia="Times" w:hAnsi="Times" w:cs="Times"/>
                <w:sz w:val="24"/>
                <w:szCs w:val="24"/>
              </w:rPr>
              <w:pPrChange w:id="457" w:author="Sophie Bur" w:date="2024-03-19T11:59:00Z">
                <w:pPr>
                  <w:widowControl w:val="0"/>
                  <w:jc w:val="both"/>
                </w:pPr>
              </w:pPrChange>
            </w:pPr>
            <w:moveTo w:id="458" w:author="Sophie Bur" w:date="2024-03-19T11:59:00Z">
              <w:r>
                <w:rPr>
                  <w:rFonts w:ascii="Times" w:eastAsia="Times" w:hAnsi="Times" w:cs="Times"/>
                  <w:sz w:val="24"/>
                  <w:szCs w:val="24"/>
                </w:rPr>
                <w:t>f</w:t>
              </w:r>
            </w:moveTo>
          </w:p>
        </w:tc>
        <w:tc>
          <w:tcPr>
            <w:tcW w:w="1140" w:type="dxa"/>
            <w:tcBorders>
              <w:left w:val="single" w:sz="8" w:space="0" w:color="FFFFFF"/>
              <w:right w:val="single" w:sz="8" w:space="0" w:color="FFFFFF"/>
            </w:tcBorders>
            <w:shd w:val="clear" w:color="auto" w:fill="auto"/>
            <w:tcMar>
              <w:top w:w="100" w:type="dxa"/>
              <w:left w:w="100" w:type="dxa"/>
              <w:bottom w:w="100" w:type="dxa"/>
              <w:right w:w="100" w:type="dxa"/>
            </w:tcMar>
          </w:tcPr>
          <w:p w14:paraId="4DE11678" w14:textId="77777777" w:rsidR="0048593E" w:rsidRDefault="00000000">
            <w:pPr>
              <w:widowControl w:val="0"/>
              <w:rPr>
                <w:moveTo w:id="459" w:author="Sophie Bur" w:date="2024-03-19T11:59:00Z"/>
                <w:rFonts w:ascii="Times" w:eastAsia="Times" w:hAnsi="Times" w:cs="Times"/>
                <w:sz w:val="24"/>
                <w:szCs w:val="24"/>
              </w:rPr>
              <w:pPrChange w:id="460" w:author="Sophie Bur" w:date="2024-03-19T11:59:00Z">
                <w:pPr>
                  <w:widowControl w:val="0"/>
                  <w:jc w:val="both"/>
                </w:pPr>
              </w:pPrChange>
            </w:pPr>
            <w:moveTo w:id="461" w:author="Sophie Bur" w:date="2024-03-19T11:59:00Z">
              <w:r>
                <w:rPr>
                  <w:rFonts w:ascii="Times" w:eastAsia="Times" w:hAnsi="Times" w:cs="Times"/>
                  <w:sz w:val="24"/>
                  <w:szCs w:val="24"/>
                </w:rPr>
                <w:t>m</w:t>
              </w:r>
            </w:moveTo>
          </w:p>
        </w:tc>
        <w:tc>
          <w:tcPr>
            <w:tcW w:w="1065" w:type="dxa"/>
            <w:tcBorders>
              <w:left w:val="single" w:sz="8" w:space="0" w:color="FFFFFF"/>
              <w:right w:val="single" w:sz="8" w:space="0" w:color="FFFFFF"/>
            </w:tcBorders>
            <w:shd w:val="clear" w:color="auto" w:fill="auto"/>
            <w:tcMar>
              <w:top w:w="100" w:type="dxa"/>
              <w:left w:w="100" w:type="dxa"/>
              <w:bottom w:w="100" w:type="dxa"/>
              <w:right w:w="100" w:type="dxa"/>
            </w:tcMar>
          </w:tcPr>
          <w:p w14:paraId="4F27D096" w14:textId="77777777" w:rsidR="0048593E" w:rsidRDefault="00000000">
            <w:pPr>
              <w:widowControl w:val="0"/>
              <w:rPr>
                <w:moveTo w:id="462" w:author="Sophie Bur" w:date="2024-03-19T11:59:00Z"/>
                <w:rFonts w:ascii="Times" w:eastAsia="Times" w:hAnsi="Times" w:cs="Times"/>
                <w:sz w:val="24"/>
                <w:szCs w:val="24"/>
              </w:rPr>
              <w:pPrChange w:id="463" w:author="Sophie Bur" w:date="2024-03-19T11:59:00Z">
                <w:pPr>
                  <w:widowControl w:val="0"/>
                  <w:jc w:val="both"/>
                </w:pPr>
              </w:pPrChange>
            </w:pPr>
            <w:moveTo w:id="464" w:author="Sophie Bur" w:date="2024-03-19T11:59:00Z">
              <w:r>
                <w:rPr>
                  <w:rFonts w:ascii="Times" w:eastAsia="Times" w:hAnsi="Times" w:cs="Times"/>
                  <w:sz w:val="24"/>
                  <w:szCs w:val="24"/>
                </w:rPr>
                <w:t>m</w:t>
              </w:r>
            </w:moveTo>
          </w:p>
        </w:tc>
        <w:tc>
          <w:tcPr>
            <w:tcW w:w="1065" w:type="dxa"/>
            <w:tcBorders>
              <w:left w:val="single" w:sz="8" w:space="0" w:color="FFFFFF"/>
              <w:right w:val="single" w:sz="8" w:space="0" w:color="FFFFFF"/>
            </w:tcBorders>
            <w:shd w:val="clear" w:color="auto" w:fill="auto"/>
            <w:tcMar>
              <w:top w:w="100" w:type="dxa"/>
              <w:left w:w="100" w:type="dxa"/>
              <w:bottom w:w="100" w:type="dxa"/>
              <w:right w:w="100" w:type="dxa"/>
            </w:tcMar>
          </w:tcPr>
          <w:p w14:paraId="4579DFE9" w14:textId="77777777" w:rsidR="0048593E" w:rsidRDefault="00000000">
            <w:pPr>
              <w:widowControl w:val="0"/>
              <w:rPr>
                <w:moveTo w:id="465" w:author="Sophie Bur" w:date="2024-03-19T11:59:00Z"/>
                <w:rFonts w:ascii="Times" w:eastAsia="Times" w:hAnsi="Times" w:cs="Times"/>
                <w:sz w:val="24"/>
                <w:szCs w:val="24"/>
              </w:rPr>
              <w:pPrChange w:id="466" w:author="Sophie Bur" w:date="2024-03-19T11:59:00Z">
                <w:pPr>
                  <w:widowControl w:val="0"/>
                  <w:jc w:val="both"/>
                </w:pPr>
              </w:pPrChange>
            </w:pPr>
            <w:moveTo w:id="467" w:author="Sophie Bur" w:date="2024-03-19T11:59:00Z">
              <w:r>
                <w:rPr>
                  <w:rFonts w:ascii="Times" w:eastAsia="Times" w:hAnsi="Times" w:cs="Times"/>
                  <w:sz w:val="24"/>
                  <w:szCs w:val="24"/>
                </w:rPr>
                <w:t>m</w:t>
              </w:r>
            </w:moveTo>
          </w:p>
        </w:tc>
        <w:tc>
          <w:tcPr>
            <w:tcW w:w="1410" w:type="dxa"/>
            <w:tcBorders>
              <w:left w:val="single" w:sz="8" w:space="0" w:color="FFFFFF"/>
              <w:right w:val="single" w:sz="8" w:space="0" w:color="FFFFFF"/>
            </w:tcBorders>
            <w:shd w:val="clear" w:color="auto" w:fill="auto"/>
            <w:tcMar>
              <w:top w:w="100" w:type="dxa"/>
              <w:left w:w="100" w:type="dxa"/>
              <w:bottom w:w="100" w:type="dxa"/>
              <w:right w:w="100" w:type="dxa"/>
            </w:tcMar>
          </w:tcPr>
          <w:p w14:paraId="6F8FCA2E" w14:textId="77777777" w:rsidR="0048593E" w:rsidRDefault="00000000">
            <w:pPr>
              <w:widowControl w:val="0"/>
              <w:rPr>
                <w:moveTo w:id="468" w:author="Sophie Bur" w:date="2024-03-19T11:59:00Z"/>
                <w:rFonts w:ascii="Times" w:eastAsia="Times" w:hAnsi="Times" w:cs="Times"/>
                <w:sz w:val="24"/>
                <w:szCs w:val="24"/>
              </w:rPr>
              <w:pPrChange w:id="469" w:author="Sophie Bur" w:date="2024-03-19T11:59:00Z">
                <w:pPr>
                  <w:widowControl w:val="0"/>
                  <w:jc w:val="both"/>
                </w:pPr>
              </w:pPrChange>
            </w:pPr>
            <w:moveTo w:id="470" w:author="Sophie Bur" w:date="2024-03-19T11:59:00Z">
              <w:r>
                <w:rPr>
                  <w:rFonts w:ascii="Times" w:eastAsia="Times" w:hAnsi="Times" w:cs="Times"/>
                  <w:sz w:val="24"/>
                  <w:szCs w:val="24"/>
                </w:rPr>
                <w:t>m</w:t>
              </w:r>
            </w:moveTo>
          </w:p>
        </w:tc>
        <w:tc>
          <w:tcPr>
            <w:tcW w:w="1545" w:type="dxa"/>
            <w:tcBorders>
              <w:left w:val="single" w:sz="8" w:space="0" w:color="FFFFFF"/>
              <w:right w:val="single" w:sz="8" w:space="0" w:color="FFFFFF"/>
            </w:tcBorders>
            <w:shd w:val="clear" w:color="auto" w:fill="auto"/>
            <w:tcMar>
              <w:top w:w="100" w:type="dxa"/>
              <w:left w:w="100" w:type="dxa"/>
              <w:bottom w:w="100" w:type="dxa"/>
              <w:right w:w="100" w:type="dxa"/>
            </w:tcMar>
          </w:tcPr>
          <w:p w14:paraId="7A4C2D0F" w14:textId="77777777" w:rsidR="0048593E" w:rsidRDefault="00000000">
            <w:pPr>
              <w:widowControl w:val="0"/>
              <w:rPr>
                <w:moveTo w:id="471" w:author="Sophie Bur" w:date="2024-03-19T11:59:00Z"/>
                <w:rFonts w:ascii="Times" w:eastAsia="Times" w:hAnsi="Times" w:cs="Times"/>
                <w:color w:val="666666"/>
                <w:sz w:val="24"/>
                <w:szCs w:val="24"/>
              </w:rPr>
              <w:pPrChange w:id="472" w:author="Sophie Bur" w:date="2024-03-19T11:59:00Z">
                <w:pPr>
                  <w:widowControl w:val="0"/>
                  <w:jc w:val="both"/>
                </w:pPr>
              </w:pPrChange>
            </w:pPr>
            <w:moveTo w:id="473" w:author="Sophie Bur" w:date="2024-03-19T11:59:00Z">
              <w:r>
                <w:rPr>
                  <w:rFonts w:ascii="Times" w:eastAsia="Times" w:hAnsi="Times" w:cs="Times"/>
                  <w:color w:val="666666"/>
                  <w:sz w:val="24"/>
                  <w:szCs w:val="24"/>
                </w:rPr>
                <w:t>m</w:t>
              </w:r>
            </w:moveTo>
          </w:p>
        </w:tc>
      </w:tr>
      <w:tr w:rsidR="004E1622" w14:paraId="2D98CD83" w14:textId="77777777">
        <w:trPr>
          <w:trHeight w:val="510"/>
        </w:trPr>
        <w:tc>
          <w:tcPr>
            <w:tcW w:w="1335" w:type="dxa"/>
            <w:tcBorders>
              <w:left w:val="single" w:sz="8" w:space="0" w:color="FFFFFF"/>
              <w:right w:val="single" w:sz="8" w:space="0" w:color="FFFFFF"/>
            </w:tcBorders>
            <w:shd w:val="clear" w:color="auto" w:fill="auto"/>
            <w:tcMar>
              <w:top w:w="100" w:type="dxa"/>
              <w:left w:w="100" w:type="dxa"/>
              <w:bottom w:w="100" w:type="dxa"/>
              <w:right w:w="100" w:type="dxa"/>
            </w:tcMar>
          </w:tcPr>
          <w:p w14:paraId="09CA0824" w14:textId="77777777" w:rsidR="0048593E" w:rsidRDefault="00000000">
            <w:pPr>
              <w:widowControl w:val="0"/>
              <w:rPr>
                <w:moveTo w:id="474" w:author="Sophie Bur" w:date="2024-03-19T11:59:00Z"/>
                <w:rFonts w:ascii="Times" w:eastAsia="Times" w:hAnsi="Times" w:cs="Times"/>
                <w:sz w:val="24"/>
                <w:szCs w:val="24"/>
              </w:rPr>
              <w:pPrChange w:id="475" w:author="Sophie Bur" w:date="2024-03-19T11:59:00Z">
                <w:pPr>
                  <w:widowControl w:val="0"/>
                  <w:jc w:val="both"/>
                </w:pPr>
              </w:pPrChange>
            </w:pPr>
            <w:moveTo w:id="476" w:author="Sophie Bur" w:date="2024-03-19T11:59:00Z">
              <w:r>
                <w:rPr>
                  <w:rFonts w:ascii="Times" w:eastAsia="Times" w:hAnsi="Times" w:cs="Times"/>
                  <w:sz w:val="24"/>
                  <w:szCs w:val="24"/>
                </w:rPr>
                <w:t>Age class</w:t>
              </w:r>
            </w:moveTo>
          </w:p>
        </w:tc>
        <w:tc>
          <w:tcPr>
            <w:tcW w:w="1215" w:type="dxa"/>
            <w:tcBorders>
              <w:left w:val="single" w:sz="8" w:space="0" w:color="FFFFFF"/>
              <w:right w:val="single" w:sz="8" w:space="0" w:color="FFFFFF"/>
            </w:tcBorders>
            <w:shd w:val="clear" w:color="auto" w:fill="auto"/>
            <w:tcMar>
              <w:top w:w="100" w:type="dxa"/>
              <w:left w:w="100" w:type="dxa"/>
              <w:bottom w:w="100" w:type="dxa"/>
              <w:right w:w="100" w:type="dxa"/>
            </w:tcMar>
          </w:tcPr>
          <w:p w14:paraId="26A70BDF" w14:textId="77777777" w:rsidR="0048593E" w:rsidRDefault="00000000">
            <w:pPr>
              <w:widowControl w:val="0"/>
              <w:rPr>
                <w:moveTo w:id="477" w:author="Sophie Bur" w:date="2024-03-19T11:59:00Z"/>
                <w:rFonts w:ascii="Times" w:eastAsia="Times" w:hAnsi="Times" w:cs="Times"/>
                <w:sz w:val="24"/>
                <w:szCs w:val="24"/>
              </w:rPr>
              <w:pPrChange w:id="478" w:author="Sophie Bur" w:date="2024-03-19T11:59:00Z">
                <w:pPr>
                  <w:widowControl w:val="0"/>
                  <w:jc w:val="both"/>
                </w:pPr>
              </w:pPrChange>
            </w:pPr>
            <w:moveTo w:id="479" w:author="Sophie Bur" w:date="2024-03-19T11:59:00Z">
              <w:r>
                <w:rPr>
                  <w:rFonts w:ascii="Times" w:eastAsia="Times" w:hAnsi="Times" w:cs="Times"/>
                  <w:sz w:val="24"/>
                  <w:szCs w:val="24"/>
                </w:rPr>
                <w:t>Adult</w:t>
              </w:r>
            </w:moveTo>
          </w:p>
        </w:tc>
        <w:tc>
          <w:tcPr>
            <w:tcW w:w="1140" w:type="dxa"/>
            <w:tcBorders>
              <w:left w:val="single" w:sz="8" w:space="0" w:color="FFFFFF"/>
              <w:right w:val="single" w:sz="8" w:space="0" w:color="FFFFFF"/>
            </w:tcBorders>
            <w:shd w:val="clear" w:color="auto" w:fill="auto"/>
            <w:tcMar>
              <w:top w:w="100" w:type="dxa"/>
              <w:left w:w="100" w:type="dxa"/>
              <w:bottom w:w="100" w:type="dxa"/>
              <w:right w:w="100" w:type="dxa"/>
            </w:tcMar>
          </w:tcPr>
          <w:p w14:paraId="717F25BA" w14:textId="77777777" w:rsidR="0048593E" w:rsidRDefault="00000000">
            <w:pPr>
              <w:widowControl w:val="0"/>
              <w:rPr>
                <w:moveTo w:id="480" w:author="Sophie Bur" w:date="2024-03-19T11:59:00Z"/>
                <w:rFonts w:ascii="Times" w:eastAsia="Times" w:hAnsi="Times" w:cs="Times"/>
                <w:sz w:val="24"/>
                <w:szCs w:val="24"/>
              </w:rPr>
              <w:pPrChange w:id="481" w:author="Sophie Bur" w:date="2024-03-19T11:59:00Z">
                <w:pPr>
                  <w:widowControl w:val="0"/>
                  <w:jc w:val="both"/>
                </w:pPr>
              </w:pPrChange>
            </w:pPr>
            <w:moveTo w:id="482" w:author="Sophie Bur" w:date="2024-03-19T11:59:00Z">
              <w:r>
                <w:rPr>
                  <w:rFonts w:ascii="Times" w:eastAsia="Times" w:hAnsi="Times" w:cs="Times"/>
                  <w:sz w:val="24"/>
                  <w:szCs w:val="24"/>
                </w:rPr>
                <w:t>Adult</w:t>
              </w:r>
            </w:moveTo>
          </w:p>
        </w:tc>
        <w:tc>
          <w:tcPr>
            <w:tcW w:w="1065" w:type="dxa"/>
            <w:tcBorders>
              <w:left w:val="single" w:sz="8" w:space="0" w:color="FFFFFF"/>
              <w:right w:val="single" w:sz="8" w:space="0" w:color="FFFFFF"/>
            </w:tcBorders>
            <w:shd w:val="clear" w:color="auto" w:fill="auto"/>
            <w:tcMar>
              <w:top w:w="100" w:type="dxa"/>
              <w:left w:w="100" w:type="dxa"/>
              <w:bottom w:w="100" w:type="dxa"/>
              <w:right w:w="100" w:type="dxa"/>
            </w:tcMar>
          </w:tcPr>
          <w:p w14:paraId="35D747DB" w14:textId="77777777" w:rsidR="0048593E" w:rsidRDefault="00000000">
            <w:pPr>
              <w:widowControl w:val="0"/>
              <w:rPr>
                <w:moveTo w:id="483" w:author="Sophie Bur" w:date="2024-03-19T11:59:00Z"/>
                <w:rFonts w:ascii="Times" w:eastAsia="Times" w:hAnsi="Times" w:cs="Times"/>
                <w:sz w:val="24"/>
                <w:szCs w:val="24"/>
              </w:rPr>
              <w:pPrChange w:id="484" w:author="Sophie Bur" w:date="2024-03-19T11:59:00Z">
                <w:pPr>
                  <w:widowControl w:val="0"/>
                  <w:jc w:val="both"/>
                </w:pPr>
              </w:pPrChange>
            </w:pPr>
            <w:moveTo w:id="485" w:author="Sophie Bur" w:date="2024-03-19T11:59:00Z">
              <w:r>
                <w:rPr>
                  <w:rFonts w:ascii="Times" w:eastAsia="Times" w:hAnsi="Times" w:cs="Times"/>
                  <w:sz w:val="24"/>
                  <w:szCs w:val="24"/>
                </w:rPr>
                <w:t>Subadult</w:t>
              </w:r>
            </w:moveTo>
          </w:p>
        </w:tc>
        <w:tc>
          <w:tcPr>
            <w:tcW w:w="1065" w:type="dxa"/>
            <w:tcBorders>
              <w:left w:val="single" w:sz="8" w:space="0" w:color="FFFFFF"/>
              <w:right w:val="single" w:sz="8" w:space="0" w:color="FFFFFF"/>
            </w:tcBorders>
            <w:shd w:val="clear" w:color="auto" w:fill="auto"/>
            <w:tcMar>
              <w:top w:w="100" w:type="dxa"/>
              <w:left w:w="100" w:type="dxa"/>
              <w:bottom w:w="100" w:type="dxa"/>
              <w:right w:w="100" w:type="dxa"/>
            </w:tcMar>
          </w:tcPr>
          <w:p w14:paraId="1EEC7CFE" w14:textId="77777777" w:rsidR="0048593E" w:rsidRDefault="00000000">
            <w:pPr>
              <w:widowControl w:val="0"/>
              <w:rPr>
                <w:moveTo w:id="486" w:author="Sophie Bur" w:date="2024-03-19T11:59:00Z"/>
                <w:rFonts w:ascii="Times" w:eastAsia="Times" w:hAnsi="Times" w:cs="Times"/>
                <w:sz w:val="24"/>
                <w:szCs w:val="24"/>
              </w:rPr>
              <w:pPrChange w:id="487" w:author="Sophie Bur" w:date="2024-03-19T11:59:00Z">
                <w:pPr>
                  <w:widowControl w:val="0"/>
                  <w:jc w:val="both"/>
                </w:pPr>
              </w:pPrChange>
            </w:pPr>
            <w:moveTo w:id="488" w:author="Sophie Bur" w:date="2024-03-19T11:59:00Z">
              <w:r>
                <w:rPr>
                  <w:rFonts w:ascii="Times" w:eastAsia="Times" w:hAnsi="Times" w:cs="Times"/>
                  <w:sz w:val="24"/>
                  <w:szCs w:val="24"/>
                </w:rPr>
                <w:t>Juvenile</w:t>
              </w:r>
            </w:moveTo>
          </w:p>
        </w:tc>
        <w:tc>
          <w:tcPr>
            <w:tcW w:w="1410" w:type="dxa"/>
            <w:tcBorders>
              <w:left w:val="single" w:sz="8" w:space="0" w:color="FFFFFF"/>
              <w:right w:val="single" w:sz="8" w:space="0" w:color="FFFFFF"/>
            </w:tcBorders>
            <w:shd w:val="clear" w:color="auto" w:fill="auto"/>
            <w:tcMar>
              <w:top w:w="100" w:type="dxa"/>
              <w:left w:w="100" w:type="dxa"/>
              <w:bottom w:w="100" w:type="dxa"/>
              <w:right w:w="100" w:type="dxa"/>
            </w:tcMar>
          </w:tcPr>
          <w:p w14:paraId="7183ED58" w14:textId="77777777" w:rsidR="0048593E" w:rsidRDefault="00000000">
            <w:pPr>
              <w:widowControl w:val="0"/>
              <w:rPr>
                <w:moveTo w:id="489" w:author="Sophie Bur" w:date="2024-03-19T11:59:00Z"/>
                <w:rFonts w:ascii="Times" w:eastAsia="Times" w:hAnsi="Times" w:cs="Times"/>
                <w:sz w:val="24"/>
                <w:szCs w:val="24"/>
              </w:rPr>
              <w:pPrChange w:id="490" w:author="Sophie Bur" w:date="2024-03-19T11:59:00Z">
                <w:pPr>
                  <w:widowControl w:val="0"/>
                  <w:jc w:val="both"/>
                </w:pPr>
              </w:pPrChange>
            </w:pPr>
            <w:moveTo w:id="491" w:author="Sophie Bur" w:date="2024-03-19T11:59:00Z">
              <w:r>
                <w:rPr>
                  <w:rFonts w:ascii="Times" w:eastAsia="Times" w:hAnsi="Times" w:cs="Times"/>
                  <w:sz w:val="24"/>
                  <w:szCs w:val="24"/>
                </w:rPr>
                <w:t>Infantile</w:t>
              </w:r>
            </w:moveTo>
          </w:p>
        </w:tc>
        <w:tc>
          <w:tcPr>
            <w:tcW w:w="1545" w:type="dxa"/>
            <w:tcBorders>
              <w:left w:val="single" w:sz="8" w:space="0" w:color="FFFFFF"/>
              <w:right w:val="single" w:sz="8" w:space="0" w:color="FFFFFF"/>
            </w:tcBorders>
            <w:shd w:val="clear" w:color="auto" w:fill="auto"/>
            <w:tcMar>
              <w:top w:w="100" w:type="dxa"/>
              <w:left w:w="100" w:type="dxa"/>
              <w:bottom w:w="100" w:type="dxa"/>
              <w:right w:w="100" w:type="dxa"/>
            </w:tcMar>
          </w:tcPr>
          <w:p w14:paraId="6D353756" w14:textId="77777777" w:rsidR="0048593E" w:rsidRDefault="00000000">
            <w:pPr>
              <w:widowControl w:val="0"/>
              <w:rPr>
                <w:moveTo w:id="492" w:author="Sophie Bur" w:date="2024-03-19T11:59:00Z"/>
                <w:rFonts w:ascii="Times" w:eastAsia="Times" w:hAnsi="Times" w:cs="Times"/>
                <w:color w:val="666666"/>
                <w:sz w:val="24"/>
                <w:szCs w:val="24"/>
              </w:rPr>
              <w:pPrChange w:id="493" w:author="Sophie Bur" w:date="2024-03-19T11:59:00Z">
                <w:pPr>
                  <w:widowControl w:val="0"/>
                  <w:jc w:val="both"/>
                </w:pPr>
              </w:pPrChange>
            </w:pPr>
            <w:moveTo w:id="494" w:author="Sophie Bur" w:date="2024-03-19T11:59:00Z">
              <w:r>
                <w:rPr>
                  <w:rFonts w:ascii="Times" w:eastAsia="Times" w:hAnsi="Times" w:cs="Times"/>
                  <w:color w:val="666666"/>
                  <w:sz w:val="24"/>
                  <w:szCs w:val="24"/>
                </w:rPr>
                <w:t>newborn</w:t>
              </w:r>
            </w:moveTo>
          </w:p>
        </w:tc>
      </w:tr>
      <w:tr w:rsidR="004E1622" w14:paraId="038DA8BD" w14:textId="77777777">
        <w:tc>
          <w:tcPr>
            <w:tcW w:w="1335" w:type="dxa"/>
            <w:tcBorders>
              <w:left w:val="single" w:sz="8" w:space="0" w:color="FFFFFF"/>
              <w:right w:val="single" w:sz="8" w:space="0" w:color="FFFFFF"/>
            </w:tcBorders>
            <w:shd w:val="clear" w:color="auto" w:fill="auto"/>
            <w:tcMar>
              <w:top w:w="100" w:type="dxa"/>
              <w:left w:w="100" w:type="dxa"/>
              <w:bottom w:w="100" w:type="dxa"/>
              <w:right w:w="100" w:type="dxa"/>
            </w:tcMar>
          </w:tcPr>
          <w:p w14:paraId="5A10EA63" w14:textId="77777777" w:rsidR="0048593E" w:rsidRDefault="00000000">
            <w:pPr>
              <w:widowControl w:val="0"/>
              <w:rPr>
                <w:moveTo w:id="495" w:author="Sophie Bur" w:date="2024-03-19T11:59:00Z"/>
                <w:rFonts w:ascii="Times" w:eastAsia="Times" w:hAnsi="Times" w:cs="Times"/>
                <w:sz w:val="24"/>
                <w:szCs w:val="24"/>
              </w:rPr>
              <w:pPrChange w:id="496" w:author="Sophie Bur" w:date="2024-03-19T11:59:00Z">
                <w:pPr>
                  <w:widowControl w:val="0"/>
                  <w:jc w:val="both"/>
                </w:pPr>
              </w:pPrChange>
            </w:pPr>
            <w:moveTo w:id="497" w:author="Sophie Bur" w:date="2024-03-19T11:59:00Z">
              <w:r>
                <w:rPr>
                  <w:rFonts w:ascii="Times" w:eastAsia="Times" w:hAnsi="Times" w:cs="Times"/>
                  <w:sz w:val="24"/>
                  <w:szCs w:val="24"/>
                </w:rPr>
                <w:t>Age</w:t>
              </w:r>
            </w:moveTo>
          </w:p>
        </w:tc>
        <w:tc>
          <w:tcPr>
            <w:tcW w:w="1215" w:type="dxa"/>
            <w:tcBorders>
              <w:left w:val="single" w:sz="8" w:space="0" w:color="FFFFFF"/>
              <w:right w:val="single" w:sz="8" w:space="0" w:color="FFFFFF"/>
            </w:tcBorders>
            <w:shd w:val="clear" w:color="auto" w:fill="auto"/>
            <w:tcMar>
              <w:top w:w="100" w:type="dxa"/>
              <w:left w:w="100" w:type="dxa"/>
              <w:bottom w:w="100" w:type="dxa"/>
              <w:right w:w="100" w:type="dxa"/>
            </w:tcMar>
          </w:tcPr>
          <w:p w14:paraId="55FCC2F6" w14:textId="77777777" w:rsidR="0048593E" w:rsidRDefault="00000000">
            <w:pPr>
              <w:widowControl w:val="0"/>
              <w:rPr>
                <w:moveTo w:id="498" w:author="Sophie Bur" w:date="2024-03-19T11:59:00Z"/>
                <w:rFonts w:ascii="Times" w:eastAsia="Times" w:hAnsi="Times" w:cs="Times"/>
                <w:sz w:val="24"/>
                <w:szCs w:val="24"/>
              </w:rPr>
              <w:pPrChange w:id="499" w:author="Sophie Bur" w:date="2024-03-19T11:59:00Z">
                <w:pPr>
                  <w:widowControl w:val="0"/>
                  <w:jc w:val="both"/>
                </w:pPr>
              </w:pPrChange>
            </w:pPr>
            <w:moveTo w:id="500" w:author="Sophie Bur" w:date="2024-03-19T11:59:00Z">
              <w:r>
                <w:rPr>
                  <w:rFonts w:ascii="Times" w:eastAsia="Times" w:hAnsi="Times" w:cs="Times"/>
                  <w:sz w:val="24"/>
                  <w:szCs w:val="24"/>
                </w:rPr>
                <w:t>18y10m</w:t>
              </w:r>
            </w:moveTo>
          </w:p>
        </w:tc>
        <w:tc>
          <w:tcPr>
            <w:tcW w:w="1140" w:type="dxa"/>
            <w:tcBorders>
              <w:left w:val="single" w:sz="8" w:space="0" w:color="FFFFFF"/>
              <w:right w:val="single" w:sz="8" w:space="0" w:color="FFFFFF"/>
            </w:tcBorders>
            <w:shd w:val="clear" w:color="auto" w:fill="auto"/>
            <w:tcMar>
              <w:top w:w="100" w:type="dxa"/>
              <w:left w:w="100" w:type="dxa"/>
              <w:bottom w:w="100" w:type="dxa"/>
              <w:right w:w="100" w:type="dxa"/>
            </w:tcMar>
          </w:tcPr>
          <w:p w14:paraId="5CD03FE4" w14:textId="77777777" w:rsidR="0048593E" w:rsidRDefault="00000000">
            <w:pPr>
              <w:widowControl w:val="0"/>
              <w:rPr>
                <w:moveTo w:id="501" w:author="Sophie Bur" w:date="2024-03-19T11:59:00Z"/>
                <w:rFonts w:ascii="Times" w:eastAsia="Times" w:hAnsi="Times" w:cs="Times"/>
                <w:sz w:val="24"/>
                <w:szCs w:val="24"/>
              </w:rPr>
              <w:pPrChange w:id="502" w:author="Sophie Bur" w:date="2024-03-19T11:59:00Z">
                <w:pPr>
                  <w:widowControl w:val="0"/>
                  <w:jc w:val="both"/>
                </w:pPr>
              </w:pPrChange>
            </w:pPr>
            <w:moveTo w:id="503" w:author="Sophie Bur" w:date="2024-03-19T11:59:00Z">
              <w:r>
                <w:rPr>
                  <w:rFonts w:ascii="Times" w:eastAsia="Times" w:hAnsi="Times" w:cs="Times"/>
                  <w:sz w:val="24"/>
                  <w:szCs w:val="24"/>
                </w:rPr>
                <w:t>29y10m</w:t>
              </w:r>
            </w:moveTo>
          </w:p>
        </w:tc>
        <w:tc>
          <w:tcPr>
            <w:tcW w:w="1065" w:type="dxa"/>
            <w:tcBorders>
              <w:left w:val="single" w:sz="8" w:space="0" w:color="FFFFFF"/>
              <w:right w:val="single" w:sz="8" w:space="0" w:color="FFFFFF"/>
            </w:tcBorders>
            <w:shd w:val="clear" w:color="auto" w:fill="auto"/>
            <w:tcMar>
              <w:top w:w="100" w:type="dxa"/>
              <w:left w:w="100" w:type="dxa"/>
              <w:bottom w:w="100" w:type="dxa"/>
              <w:right w:w="100" w:type="dxa"/>
            </w:tcMar>
          </w:tcPr>
          <w:p w14:paraId="3C2FF694" w14:textId="77777777" w:rsidR="0048593E" w:rsidRDefault="00000000">
            <w:pPr>
              <w:widowControl w:val="0"/>
              <w:rPr>
                <w:moveTo w:id="504" w:author="Sophie Bur" w:date="2024-03-19T11:59:00Z"/>
                <w:rFonts w:ascii="Times" w:eastAsia="Times" w:hAnsi="Times" w:cs="Times"/>
                <w:sz w:val="24"/>
                <w:szCs w:val="24"/>
              </w:rPr>
              <w:pPrChange w:id="505" w:author="Sophie Bur" w:date="2024-03-19T11:59:00Z">
                <w:pPr>
                  <w:widowControl w:val="0"/>
                  <w:jc w:val="both"/>
                </w:pPr>
              </w:pPrChange>
            </w:pPr>
            <w:moveTo w:id="506" w:author="Sophie Bur" w:date="2024-03-19T11:59:00Z">
              <w:r>
                <w:rPr>
                  <w:rFonts w:ascii="Times" w:eastAsia="Times" w:hAnsi="Times" w:cs="Times"/>
                  <w:sz w:val="24"/>
                  <w:szCs w:val="24"/>
                </w:rPr>
                <w:t>7y8m</w:t>
              </w:r>
            </w:moveTo>
          </w:p>
        </w:tc>
        <w:tc>
          <w:tcPr>
            <w:tcW w:w="1065" w:type="dxa"/>
            <w:tcBorders>
              <w:left w:val="single" w:sz="8" w:space="0" w:color="FFFFFF"/>
              <w:right w:val="single" w:sz="8" w:space="0" w:color="FFFFFF"/>
            </w:tcBorders>
            <w:shd w:val="clear" w:color="auto" w:fill="auto"/>
            <w:tcMar>
              <w:top w:w="100" w:type="dxa"/>
              <w:left w:w="100" w:type="dxa"/>
              <w:bottom w:w="100" w:type="dxa"/>
              <w:right w:w="100" w:type="dxa"/>
            </w:tcMar>
          </w:tcPr>
          <w:p w14:paraId="1713630F" w14:textId="77777777" w:rsidR="0048593E" w:rsidRDefault="00000000">
            <w:pPr>
              <w:widowControl w:val="0"/>
              <w:rPr>
                <w:moveTo w:id="507" w:author="Sophie Bur" w:date="2024-03-19T11:59:00Z"/>
                <w:rFonts w:ascii="Times" w:eastAsia="Times" w:hAnsi="Times" w:cs="Times"/>
                <w:sz w:val="24"/>
                <w:szCs w:val="24"/>
              </w:rPr>
              <w:pPrChange w:id="508" w:author="Sophie Bur" w:date="2024-03-19T11:59:00Z">
                <w:pPr>
                  <w:widowControl w:val="0"/>
                  <w:jc w:val="both"/>
                </w:pPr>
              </w:pPrChange>
            </w:pPr>
            <w:moveTo w:id="509" w:author="Sophie Bur" w:date="2024-03-19T11:59:00Z">
              <w:r>
                <w:rPr>
                  <w:rFonts w:ascii="Times" w:eastAsia="Times" w:hAnsi="Times" w:cs="Times"/>
                  <w:sz w:val="24"/>
                  <w:szCs w:val="24"/>
                </w:rPr>
                <w:t>4y11m</w:t>
              </w:r>
            </w:moveTo>
          </w:p>
        </w:tc>
        <w:tc>
          <w:tcPr>
            <w:tcW w:w="1410" w:type="dxa"/>
            <w:tcBorders>
              <w:left w:val="single" w:sz="8" w:space="0" w:color="FFFFFF"/>
              <w:right w:val="single" w:sz="8" w:space="0" w:color="FFFFFF"/>
            </w:tcBorders>
            <w:shd w:val="clear" w:color="auto" w:fill="auto"/>
            <w:tcMar>
              <w:top w:w="100" w:type="dxa"/>
              <w:left w:w="100" w:type="dxa"/>
              <w:bottom w:w="100" w:type="dxa"/>
              <w:right w:w="100" w:type="dxa"/>
            </w:tcMar>
          </w:tcPr>
          <w:p w14:paraId="5DCC0160" w14:textId="77777777" w:rsidR="0048593E" w:rsidRDefault="00000000">
            <w:pPr>
              <w:widowControl w:val="0"/>
              <w:rPr>
                <w:moveTo w:id="510" w:author="Sophie Bur" w:date="2024-03-19T11:59:00Z"/>
                <w:rFonts w:ascii="Times" w:eastAsia="Times" w:hAnsi="Times" w:cs="Times"/>
                <w:sz w:val="24"/>
                <w:szCs w:val="24"/>
              </w:rPr>
              <w:pPrChange w:id="511" w:author="Sophie Bur" w:date="2024-03-19T11:59:00Z">
                <w:pPr>
                  <w:widowControl w:val="0"/>
                  <w:jc w:val="both"/>
                </w:pPr>
              </w:pPrChange>
            </w:pPr>
            <w:moveTo w:id="512" w:author="Sophie Bur" w:date="2024-03-19T11:59:00Z">
              <w:r>
                <w:rPr>
                  <w:rFonts w:ascii="Times" w:eastAsia="Times" w:hAnsi="Times" w:cs="Times"/>
                  <w:sz w:val="24"/>
                  <w:szCs w:val="24"/>
                </w:rPr>
                <w:t>3y6m</w:t>
              </w:r>
            </w:moveTo>
          </w:p>
        </w:tc>
        <w:tc>
          <w:tcPr>
            <w:tcW w:w="1545" w:type="dxa"/>
            <w:tcBorders>
              <w:left w:val="single" w:sz="8" w:space="0" w:color="FFFFFF"/>
              <w:right w:val="single" w:sz="8" w:space="0" w:color="FFFFFF"/>
            </w:tcBorders>
            <w:shd w:val="clear" w:color="auto" w:fill="auto"/>
            <w:tcMar>
              <w:top w:w="100" w:type="dxa"/>
              <w:left w:w="100" w:type="dxa"/>
              <w:bottom w:w="100" w:type="dxa"/>
              <w:right w:w="100" w:type="dxa"/>
            </w:tcMar>
          </w:tcPr>
          <w:p w14:paraId="765DB24A" w14:textId="77777777" w:rsidR="0048593E" w:rsidRDefault="00000000">
            <w:pPr>
              <w:widowControl w:val="0"/>
              <w:rPr>
                <w:moveTo w:id="513" w:author="Sophie Bur" w:date="2024-03-19T11:59:00Z"/>
                <w:rFonts w:ascii="Times" w:eastAsia="Times" w:hAnsi="Times" w:cs="Times"/>
                <w:color w:val="666666"/>
                <w:sz w:val="24"/>
                <w:szCs w:val="24"/>
              </w:rPr>
              <w:pPrChange w:id="514" w:author="Sophie Bur" w:date="2024-03-19T11:59:00Z">
                <w:pPr>
                  <w:widowControl w:val="0"/>
                  <w:jc w:val="both"/>
                </w:pPr>
              </w:pPrChange>
            </w:pPr>
            <w:moveTo w:id="515" w:author="Sophie Bur" w:date="2024-03-19T11:59:00Z">
              <w:r>
                <w:rPr>
                  <w:rFonts w:ascii="Times" w:eastAsia="Times" w:hAnsi="Times" w:cs="Times"/>
                  <w:color w:val="666666"/>
                  <w:sz w:val="24"/>
                  <w:szCs w:val="24"/>
                </w:rPr>
                <w:t>6w</w:t>
              </w:r>
            </w:moveTo>
          </w:p>
        </w:tc>
      </w:tr>
    </w:tbl>
    <w:p w14:paraId="6C8F04D8" w14:textId="77777777" w:rsidR="0048593E" w:rsidRDefault="0048593E">
      <w:pPr>
        <w:spacing w:line="360" w:lineRule="auto"/>
        <w:rPr>
          <w:moveTo w:id="516" w:author="Sophie Bur" w:date="2024-03-19T11:59:00Z"/>
          <w:sz w:val="24"/>
          <w:szCs w:val="24"/>
        </w:rPr>
        <w:pPrChange w:id="517" w:author="Sophie Bur" w:date="2024-03-19T11:59:00Z">
          <w:pPr>
            <w:jc w:val="both"/>
          </w:pPr>
        </w:pPrChange>
      </w:pPr>
    </w:p>
    <w:p w14:paraId="45B9B66C" w14:textId="77777777" w:rsidR="0048593E" w:rsidRDefault="00000000">
      <w:pPr>
        <w:spacing w:line="360" w:lineRule="auto"/>
        <w:ind w:firstLine="720"/>
        <w:rPr>
          <w:ins w:id="518" w:author="Sophie Bur" w:date="2024-03-19T11:59:00Z"/>
          <w:sz w:val="24"/>
          <w:szCs w:val="24"/>
        </w:rPr>
      </w:pPr>
      <w:moveToRangeStart w:id="519" w:author="Sophie Bur" w:date="2024-03-19T11:59:00Z" w:name="move161741994"/>
      <w:moveToRangeEnd w:id="454"/>
      <w:moveTo w:id="520" w:author="Sophie Bur" w:date="2024-03-19T11:59:00Z">
        <w:r>
          <w:rPr>
            <w:b/>
            <w:sz w:val="24"/>
            <w:szCs w:val="24"/>
          </w:rPr>
          <w:t xml:space="preserve">Audiovisual recording. </w:t>
        </w:r>
        <w:r>
          <w:rPr>
            <w:sz w:val="24"/>
            <w:szCs w:val="24"/>
          </w:rPr>
          <w:t>A tripod-operated camera was used (Canon Legria HF G30) with high-zoom capabilities due to an add-on lens (TL-H58 Telekonverter), sampling at 25fps (50i</w:t>
        </w:r>
      </w:moveTo>
      <w:moveToRangeEnd w:id="519"/>
      <w:ins w:id="521" w:author="Sophie Bur" w:date="2024-03-19T11:59:00Z">
        <w:r>
          <w:rPr>
            <w:sz w:val="24"/>
            <w:szCs w:val="24"/>
          </w:rPr>
          <w:t>), and for our second visit, we sampled at 50fps to increase temporal resolution.</w:t>
        </w:r>
      </w:ins>
      <w:moveToRangeStart w:id="522" w:author="Sophie Bur" w:date="2024-03-19T11:59:00Z" w:name="move161741995"/>
      <w:moveTo w:id="523" w:author="Sophie Bur" w:date="2024-03-19T11:59:00Z">
        <w:r>
          <w:rPr>
            <w:sz w:val="24"/>
            <w:szCs w:val="24"/>
          </w:rPr>
          <w:t xml:space="preserve"> A Sennheiser ME64-12 was fed as an audio input to the camera (using a DXA-2T audio adapter). </w:t>
        </w:r>
      </w:moveTo>
      <w:moveToRangeEnd w:id="522"/>
    </w:p>
    <w:p w14:paraId="00983311" w14:textId="77777777" w:rsidR="0048593E" w:rsidRDefault="00000000">
      <w:pPr>
        <w:spacing w:line="360" w:lineRule="auto"/>
        <w:ind w:firstLine="720"/>
        <w:rPr>
          <w:ins w:id="524" w:author="Sophie Bur" w:date="2024-03-19T11:59:00Z"/>
          <w:sz w:val="24"/>
          <w:szCs w:val="24"/>
        </w:rPr>
      </w:pPr>
      <w:moveToRangeStart w:id="525" w:author="Sophie Bur" w:date="2024-03-19T11:59:00Z" w:name="move161741996"/>
      <w:moveTo w:id="526" w:author="Sophie Bur" w:date="2024-03-19T11:59:00Z">
        <w:r>
          <w:rPr>
            <w:b/>
            <w:sz w:val="24"/>
            <w:szCs w:val="24"/>
          </w:rPr>
          <w:t xml:space="preserve">Audio recording. </w:t>
        </w:r>
      </w:moveTo>
      <w:moveToRangeEnd w:id="525"/>
      <w:ins w:id="527" w:author="Sophie Bur" w:date="2024-03-19T11:59:00Z">
        <w:r>
          <w:rPr>
            <w:sz w:val="24"/>
            <w:szCs w:val="24"/>
          </w:rPr>
          <w:t>We used two types of microphones. Firstly, a cardioid boom microphone with a windjammer was directed at the center of the site (Sennheiser ME67 HDP2), which was connected to a DR-40 linear PCM recorder (TASCAM) sampling at 48Khz.</w:t>
        </w:r>
      </w:ins>
    </w:p>
    <w:p w14:paraId="69EBC0E1" w14:textId="36BCD80C" w:rsidR="0048593E" w:rsidRDefault="00000000">
      <w:pPr>
        <w:spacing w:line="360" w:lineRule="auto"/>
        <w:ind w:firstLine="720"/>
        <w:rPr>
          <w:ins w:id="528" w:author="Sophie Bur" w:date="2024-03-19T11:59:00Z"/>
          <w:sz w:val="24"/>
          <w:szCs w:val="24"/>
        </w:rPr>
      </w:pPr>
      <w:ins w:id="529" w:author="Sophie Bur" w:date="2024-03-19T11:59:00Z">
        <w:r>
          <w:rPr>
            <w:sz w:val="24"/>
            <w:szCs w:val="24"/>
          </w:rPr>
          <w:t xml:space="preserve">Additionally, we recorded multi source audio streams from four KE400 Sennheiser microphones with windjammers sampling at 48 kHz at four locations. We combined all channels into a single mono-channel source by synchronizing audio waveforms using Adobe Premiere Pro CS6. This multi source audio stream is more suitable for estimating acoustic measurements, such as amplitude, as amplitude is influenced by the distance and direction between the microphone and the sound source. </w:t>
        </w:r>
        <w:r>
          <w:rPr>
            <w:sz w:val="24"/>
            <w:szCs w:val="24"/>
          </w:rPr>
          <w:tab/>
        </w:r>
      </w:ins>
    </w:p>
    <w:p w14:paraId="1453704D" w14:textId="77777777" w:rsidR="0048593E" w:rsidRDefault="00000000">
      <w:pPr>
        <w:spacing w:line="360" w:lineRule="auto"/>
        <w:ind w:firstLine="720"/>
        <w:rPr>
          <w:ins w:id="530" w:author="Sophie Bur" w:date="2024-03-19T11:59:00Z"/>
          <w:sz w:val="24"/>
          <w:szCs w:val="24"/>
        </w:rPr>
      </w:pPr>
      <w:moveToRangeStart w:id="531" w:author="Sophie Bur" w:date="2024-03-19T11:59:00Z" w:name="move161741997"/>
      <w:moveTo w:id="532" w:author="Sophie Bur" w:date="2024-03-19T11:59:00Z">
        <w:r>
          <w:rPr>
            <w:b/>
            <w:sz w:val="24"/>
            <w:szCs w:val="24"/>
          </w:rPr>
          <w:t xml:space="preserve">Enriched data. </w:t>
        </w:r>
      </w:moveTo>
      <w:moveToRangeEnd w:id="531"/>
      <w:ins w:id="533" w:author="Sophie Bur" w:date="2024-03-19T11:59:00Z">
        <w:r>
          <w:rPr>
            <w:sz w:val="24"/>
            <w:szCs w:val="24"/>
          </w:rPr>
          <w:t xml:space="preserve">The data repository features information about the weather (humidity, temperature, cloudiness, etc.) during each recording session, next to the start and end times of the recordings. Additionally, pictures are also provided with the individual names. Finally, we have tracked all videos in the repository with our DLC+ model using a GPU-supported machine. These tracked videos and resulting time series data are also in the repository. </w:t>
        </w:r>
      </w:ins>
    </w:p>
    <w:p w14:paraId="600802E0" w14:textId="77777777" w:rsidR="0048593E" w:rsidRDefault="00000000">
      <w:pPr>
        <w:spacing w:line="360" w:lineRule="auto"/>
        <w:ind w:firstLine="720"/>
        <w:rPr>
          <w:moveTo w:id="534" w:author="Sophie Bur" w:date="2024-03-19T11:59:00Z"/>
          <w:b/>
          <w:sz w:val="24"/>
          <w:szCs w:val="24"/>
        </w:rPr>
        <w:pPrChange w:id="535" w:author="Sophie Bur" w:date="2024-03-19T11:59:00Z">
          <w:pPr>
            <w:pBdr>
              <w:top w:val="nil"/>
              <w:left w:val="nil"/>
              <w:bottom w:val="nil"/>
              <w:right w:val="nil"/>
              <w:between w:val="nil"/>
            </w:pBdr>
            <w:ind w:firstLine="720"/>
            <w:jc w:val="both"/>
          </w:pPr>
        </w:pPrChange>
      </w:pPr>
      <w:moveToRangeStart w:id="536" w:author="Sophie Bur" w:date="2024-03-19T11:59:00Z" w:name="move161741998"/>
      <w:moveTo w:id="537" w:author="Sophie Bur" w:date="2024-03-19T11:59:00Z">
        <w:r>
          <w:rPr>
            <w:b/>
            <w:sz w:val="24"/>
            <w:szCs w:val="24"/>
          </w:rPr>
          <w:t>II) Computer vision tracking tools</w:t>
        </w:r>
      </w:moveTo>
    </w:p>
    <w:p w14:paraId="2E634177" w14:textId="77777777" w:rsidR="0048593E" w:rsidRDefault="00000000">
      <w:pPr>
        <w:spacing w:line="360" w:lineRule="auto"/>
        <w:ind w:firstLine="720"/>
        <w:rPr>
          <w:ins w:id="538" w:author="Sophie Bur" w:date="2024-03-19T11:59:00Z"/>
          <w:sz w:val="24"/>
          <w:szCs w:val="24"/>
        </w:rPr>
      </w:pPr>
      <w:moveToRangeStart w:id="539" w:author="Sophie Bur" w:date="2024-03-19T11:59:00Z" w:name="move161741999"/>
      <w:moveToRangeEnd w:id="536"/>
      <w:moveTo w:id="540" w:author="Sophie Bur" w:date="2024-03-19T11:59:00Z">
        <w:r>
          <w:rPr>
            <w:b/>
            <w:sz w:val="24"/>
            <w:szCs w:val="24"/>
          </w:rPr>
          <w:t xml:space="preserve">Ground truth. </w:t>
        </w:r>
        <w:r>
          <w:rPr>
            <w:sz w:val="24"/>
            <w:szCs w:val="24"/>
            <w:highlight w:val="white"/>
          </w:rPr>
          <w:t xml:space="preserve">To assess the success of automatic tracking, we first established a ground truth, where we asked a student assistant to manually track the radii </w:t>
        </w:r>
      </w:moveTo>
      <w:moveToRangeEnd w:id="539"/>
      <w:ins w:id="541" w:author="Sophie Bur" w:date="2024-03-19T11:59:00Z">
        <w:r>
          <w:rPr>
            <w:sz w:val="24"/>
            <w:szCs w:val="24"/>
            <w:highlight w:val="white"/>
          </w:rPr>
          <w:t xml:space="preserve">of air sacs in images of </w:t>
        </w:r>
        <w:r>
          <w:rPr>
            <w:sz w:val="24"/>
            <w:szCs w:val="24"/>
            <w:highlight w:val="white"/>
          </w:rPr>
          <w:lastRenderedPageBreak/>
          <w:t>siamang closeups. We created a subset of 1612 frames from 9 scenes and three days (3 scenes per day) to account for different lighting and backgrounds. Radii were drawn on individual frames in the OpenSource Software Fiji, and the diameters and coordinates of the circle center were exported. If no air sac was visible or deemed to be untrackable because of occlusion, low inflation, or any other reason, we drew a very small circle at the edge of the frame, clearly smaller than any tracked circle. This systematic strategy allowed to include those ‘untrackable’ frames in testing the automatic tracking. Before comparison, we transformed diameter to radius.</w:t>
        </w:r>
        <w:r>
          <w:rPr>
            <w:sz w:val="24"/>
            <w:szCs w:val="24"/>
          </w:rPr>
          <w:t xml:space="preserve"> </w:t>
        </w:r>
      </w:ins>
    </w:p>
    <w:p w14:paraId="30D32FE6" w14:textId="77777777" w:rsidR="0048593E" w:rsidRDefault="00000000">
      <w:pPr>
        <w:spacing w:line="360" w:lineRule="auto"/>
        <w:ind w:firstLine="720"/>
        <w:rPr>
          <w:moveTo w:id="542" w:author="Sophie Bur" w:date="2024-03-19T11:59:00Z"/>
          <w:sz w:val="24"/>
          <w:szCs w:val="24"/>
        </w:rPr>
        <w:pPrChange w:id="543" w:author="Sophie Bur" w:date="2024-03-19T11:59:00Z">
          <w:pPr>
            <w:spacing w:line="276" w:lineRule="auto"/>
            <w:ind w:firstLine="720"/>
            <w:jc w:val="both"/>
          </w:pPr>
        </w:pPrChange>
      </w:pPr>
      <w:ins w:id="544" w:author="Sophie Bur" w:date="2024-03-19T11:59:00Z">
        <w:r>
          <w:rPr>
            <w:b/>
            <w:sz w:val="24"/>
            <w:szCs w:val="24"/>
          </w:rPr>
          <w:t xml:space="preserve">Unsupervised computer vision: Hough transform. </w:t>
        </w:r>
        <w:r>
          <w:rPr>
            <w:color w:val="0E101A"/>
            <w:sz w:val="24"/>
            <w:szCs w:val="24"/>
          </w:rPr>
          <w:t xml:space="preserve">We use a feature extraction technique called the Hough Transform to detect imperfect circles (or semi-circles) in individual video frames </w:t>
        </w:r>
        <w:r>
          <w:fldChar w:fldCharType="begin"/>
        </w:r>
        <w:r>
          <w:instrText>HYPERLINK "https://www.zotero.org/google-docs/?O38MYR" \h</w:instrText>
        </w:r>
        <w:r>
          <w:fldChar w:fldCharType="separate"/>
        </w:r>
        <w:r>
          <w:rPr>
            <w:sz w:val="24"/>
            <w:szCs w:val="24"/>
          </w:rPr>
          <w:t>(50)</w:t>
        </w:r>
        <w:r>
          <w:rPr>
            <w:sz w:val="24"/>
            <w:szCs w:val="24"/>
          </w:rPr>
          <w:fldChar w:fldCharType="end"/>
        </w:r>
        <w:r>
          <w:rPr>
            <w:color w:val="0E101A"/>
            <w:sz w:val="24"/>
            <w:szCs w:val="24"/>
          </w:rPr>
          <w:t xml:space="preserve">. The complete process is implemented in Python and primarily supported by OpenCV (see script </w:t>
        </w:r>
        <w:r>
          <w:fldChar w:fldCharType="begin"/>
        </w:r>
        <w:r>
          <w:instrText>HYPERLINK "https://wimpouw.github.io/AirSacTracker/AirSacTracking_with_Hough.html" \h</w:instrText>
        </w:r>
        <w:r>
          <w:fldChar w:fldCharType="separate"/>
        </w:r>
        <w:r>
          <w:rPr>
            <w:color w:val="1155CC"/>
            <w:sz w:val="24"/>
            <w:szCs w:val="24"/>
            <w:u w:val="single"/>
          </w:rPr>
          <w:t>here</w:t>
        </w:r>
        <w:r>
          <w:rPr>
            <w:color w:val="1155CC"/>
            <w:sz w:val="24"/>
            <w:szCs w:val="24"/>
            <w:u w:val="single"/>
          </w:rPr>
          <w:fldChar w:fldCharType="end"/>
        </w:r>
        <w:r>
          <w:rPr>
            <w:color w:val="0E101A"/>
            <w:sz w:val="24"/>
            <w:szCs w:val="24"/>
          </w:rPr>
          <w:t xml:space="preserve">). In the procedure, frames undergo a series of preprocessing steps, to increase the detection success of circles. </w:t>
        </w:r>
        <w:r>
          <w:rPr>
            <w:sz w:val="24"/>
            <w:szCs w:val="24"/>
          </w:rPr>
          <w:t xml:space="preserve">Our Hough detection and the preprocessing process is depicted in Figure 3, where circles detected with the Hough Transform are indicated for all processing steps to illustrate their necessity. </w:t>
        </w:r>
        <w:r>
          <w:rPr>
            <w:color w:val="0E101A"/>
            <w:sz w:val="24"/>
            <w:szCs w:val="24"/>
          </w:rPr>
          <w:t xml:space="preserve"> First, frames were converted to grayscale and optimized for brightness and contrast. A median blur is applied as a next step, followed by a ‘Canny edge detection’, where the found edges are then dilated.</w:t>
        </w:r>
      </w:ins>
      <w:moveToRangeStart w:id="545" w:author="Sophie Bur" w:date="2024-03-19T11:59:00Z" w:name="move161742000"/>
      <w:moveTo w:id="546" w:author="Sophie Bur" w:date="2024-03-19T11:59:00Z">
        <w:r>
          <w:rPr>
            <w:color w:val="0E101A"/>
            <w:sz w:val="24"/>
            <w:szCs w:val="24"/>
          </w:rPr>
          <w:t xml:space="preserve"> The Canny edge detector inputs a lower and an upper threshold in which edges are detected. The issue arose that the threshold is easily set too high or too low for a particular scene. Generic thresholds for very different images increase this problem; ideally, the thresholds are tuned for each video separately. Therefore, we set the lower and upper limits by a normalization procedure, where the threshold depends on the mean intensity of the frame in question</w:t>
        </w:r>
      </w:moveTo>
      <w:moveToRangeEnd w:id="545"/>
      <w:ins w:id="547" w:author="Sophie Bur" w:date="2024-03-19T11:59:00Z">
        <w:r>
          <w:rPr>
            <w:color w:val="0E101A"/>
            <w:sz w:val="24"/>
            <w:szCs w:val="24"/>
          </w:rPr>
          <w:t>.</w:t>
        </w:r>
      </w:ins>
      <w:moveToRangeStart w:id="548" w:author="Sophie Bur" w:date="2024-03-19T11:59:00Z" w:name="move161742001"/>
      <w:moveTo w:id="549" w:author="Sophie Bur" w:date="2024-03-19T11:59:00Z">
        <w:r>
          <w:rPr>
            <w:color w:val="0E101A"/>
            <w:sz w:val="24"/>
            <w:szCs w:val="24"/>
          </w:rPr>
          <w:t xml:space="preserve"> After dilating, the image is blurred again with a median blur.</w:t>
        </w:r>
        <w:r>
          <w:rPr>
            <w:sz w:val="24"/>
            <w:szCs w:val="24"/>
          </w:rPr>
          <w:t xml:space="preserve"> </w:t>
        </w:r>
      </w:moveTo>
    </w:p>
    <w:moveToRangeEnd w:id="548"/>
    <w:p w14:paraId="30E150D7" w14:textId="77777777" w:rsidR="0048593E" w:rsidRDefault="00000000">
      <w:pPr>
        <w:spacing w:line="360" w:lineRule="auto"/>
        <w:ind w:firstLine="720"/>
        <w:rPr>
          <w:ins w:id="550" w:author="Sophie Bur" w:date="2024-03-19T11:59:00Z"/>
          <w:sz w:val="24"/>
          <w:szCs w:val="24"/>
        </w:rPr>
      </w:pPr>
      <w:ins w:id="551" w:author="Sophie Bur" w:date="2024-03-19T11:59:00Z">
        <w:r>
          <w:rPr>
            <w:sz w:val="24"/>
            <w:szCs w:val="24"/>
          </w:rPr>
          <w:t>After image preprocessing the Hough Transform can be applied to the image. In our case the Hough transform is set to detect semi-circles with a minimal radius of 5 pixels and a maximum of 270 pixels can be found (these numbers depend on your data and aim). We found that 270 pixels as a maximum for detection was optimal for our dataset by trial and error and visual inspection. But for future users this needs to be adjusted on a case-by-case basis, depending on the expected circle size in the videos. After circle detection in the full video, we applied a Kolmogorov-Zurbenko smoothing algorithm to the detected position x,y data (centroids) and radii of circles.</w:t>
        </w:r>
      </w:ins>
    </w:p>
    <w:p w14:paraId="4EE70A1E" w14:textId="77777777" w:rsidR="0048593E" w:rsidRDefault="00000000">
      <w:pPr>
        <w:spacing w:line="360" w:lineRule="auto"/>
        <w:ind w:firstLine="720"/>
        <w:rPr>
          <w:ins w:id="552" w:author="Sophie Bur" w:date="2024-03-19T11:59:00Z"/>
          <w:sz w:val="24"/>
          <w:szCs w:val="24"/>
        </w:rPr>
      </w:pPr>
      <w:ins w:id="553" w:author="Sophie Bur" w:date="2024-03-19T11:59:00Z">
        <w:r>
          <w:rPr>
            <w:sz w:val="24"/>
            <w:szCs w:val="24"/>
          </w:rPr>
          <w:t xml:space="preserve">The preprocessing parameters were optimized with another Python script, changing brightness and contrast parameters, median blur, edge detection parameters, and dilation strength (Table 2). This optimization is necessary for each new dataset. Depending on the variability in the </w:t>
        </w:r>
        <w:r>
          <w:rPr>
            <w:sz w:val="24"/>
            <w:szCs w:val="24"/>
          </w:rPr>
          <w:lastRenderedPageBreak/>
          <w:t>dataset, some parameter combinations might perform well for some and poorly for other images; instead, other parameter combinations might deliver a satisfactory performance for all images. Another step for potential optimization of circle detection with the Hough Transform is the correct choice of the image section. Hand-selecting region of interest can increase tracking success. Thus, we advise cropping the video so that the circular structure is maximized in the frame. Figure 4 provides an example of the output of the Hough tracker.</w:t>
        </w:r>
      </w:ins>
    </w:p>
    <w:p w14:paraId="107BFBB7" w14:textId="77777777" w:rsidR="0048593E" w:rsidRDefault="00000000">
      <w:pPr>
        <w:rPr>
          <w:ins w:id="554" w:author="Sophie Bur" w:date="2024-03-19T11:59:00Z"/>
          <w:b/>
          <w:sz w:val="24"/>
          <w:szCs w:val="24"/>
        </w:rPr>
      </w:pPr>
      <w:ins w:id="555" w:author="Sophie Bur" w:date="2024-03-19T11:59:00Z">
        <w:r>
          <w:rPr>
            <w:b/>
            <w:sz w:val="24"/>
            <w:szCs w:val="24"/>
          </w:rPr>
          <w:t xml:space="preserve">Figure 3: Image processing to increase Hough Transform circle detection success. </w:t>
        </w:r>
        <w:r>
          <w:rPr>
            <w:sz w:val="24"/>
            <w:szCs w:val="24"/>
          </w:rPr>
          <w:t xml:space="preserve">Four pre-processing steps in four different frames with various backgrounds are shown to illustrate the necessity of the preprocessing steps for the Hough Transform approach to work. Only after the last pre-processing step are air sacs correctly found with the Hough Transform. </w:t>
        </w:r>
      </w:ins>
    </w:p>
    <w:p w14:paraId="7F7454A6" w14:textId="77777777" w:rsidR="0048593E" w:rsidRDefault="00000000">
      <w:pPr>
        <w:spacing w:line="360" w:lineRule="auto"/>
        <w:rPr>
          <w:ins w:id="556" w:author="Sophie Bur" w:date="2024-03-19T11:59:00Z"/>
          <w:sz w:val="24"/>
          <w:szCs w:val="24"/>
        </w:rPr>
      </w:pPr>
      <w:ins w:id="557" w:author="Sophie Bur" w:date="2024-03-19T11:59:00Z">
        <w:r>
          <w:rPr>
            <w:noProof/>
            <w:sz w:val="24"/>
            <w:szCs w:val="24"/>
          </w:rPr>
          <w:drawing>
            <wp:inline distT="114300" distB="114300" distL="114300" distR="114300" wp14:anchorId="40717FB8" wp14:editId="5D3D7FDF">
              <wp:extent cx="5998845" cy="3352800"/>
              <wp:effectExtent l="0" t="0" r="0" b="0"/>
              <wp:docPr id="4"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16"/>
                      <a:srcRect t="7513" r="18336" b="11371"/>
                      <a:stretch>
                        <a:fillRect/>
                      </a:stretch>
                    </pic:blipFill>
                    <pic:spPr>
                      <a:xfrm>
                        <a:off x="0" y="0"/>
                        <a:ext cx="5998845" cy="3352800"/>
                      </a:xfrm>
                      <a:prstGeom prst="rect">
                        <a:avLst/>
                      </a:prstGeom>
                      <a:ln/>
                    </pic:spPr>
                  </pic:pic>
                </a:graphicData>
              </a:graphic>
            </wp:inline>
          </w:drawing>
        </w:r>
      </w:ins>
    </w:p>
    <w:p w14:paraId="2CE054D9" w14:textId="77777777" w:rsidR="0048593E" w:rsidRDefault="00000000">
      <w:pPr>
        <w:rPr>
          <w:moveTo w:id="558" w:author="Sophie Bur" w:date="2024-03-19T11:59:00Z"/>
          <w:sz w:val="24"/>
          <w:szCs w:val="24"/>
        </w:rPr>
        <w:pPrChange w:id="559" w:author="Sophie Bur" w:date="2024-03-19T11:59:00Z">
          <w:pPr>
            <w:spacing w:line="276" w:lineRule="auto"/>
            <w:jc w:val="both"/>
          </w:pPr>
        </w:pPrChange>
      </w:pPr>
      <w:ins w:id="560" w:author="Sophie Bur" w:date="2024-03-19T11:59:00Z">
        <w:r>
          <w:rPr>
            <w:b/>
            <w:sz w:val="24"/>
            <w:szCs w:val="24"/>
          </w:rPr>
          <w:t xml:space="preserve">Table 2: </w:t>
        </w:r>
        <w:r>
          <w:rPr>
            <w:sz w:val="24"/>
            <w:szCs w:val="24"/>
          </w:rPr>
          <w:t>Parameters iterated for parameter optimization in Hough Transform. After initial testing, six parameters were chosen to iterate over different setting combinations to find the best performance. The best performance was found by correlating the found radius results to the manually tracked radii and choosing the parameter combination, which showed the highest correlation over all videos.</w:t>
        </w:r>
      </w:ins>
      <w:moveToRangeStart w:id="561" w:author="Sophie Bur" w:date="2024-03-19T11:59:00Z" w:name="move161742002"/>
      <w:moveTo w:id="562" w:author="Sophie Bur" w:date="2024-03-19T11:59:00Z">
        <w:r>
          <w:rPr>
            <w:sz w:val="24"/>
            <w:szCs w:val="24"/>
          </w:rPr>
          <w:t xml:space="preserve"> </w:t>
        </w:r>
      </w:moveTo>
    </w:p>
    <w:p w14:paraId="3523DC14" w14:textId="77777777" w:rsidR="0048593E" w:rsidRDefault="0048593E">
      <w:pPr>
        <w:rPr>
          <w:moveTo w:id="563" w:author="Sophie Bur" w:date="2024-03-19T11:59:00Z"/>
          <w:sz w:val="24"/>
          <w:szCs w:val="24"/>
        </w:rPr>
        <w:pPrChange w:id="564" w:author="Sophie Bur" w:date="2024-03-19T11:59:00Z">
          <w:pPr>
            <w:spacing w:line="276" w:lineRule="auto"/>
            <w:jc w:val="center"/>
          </w:pPr>
        </w:pPrChange>
      </w:pPr>
    </w:p>
    <w:tbl>
      <w:tblPr>
        <w:tblStyle w:val="a0"/>
        <w:tblpPr w:leftFromText="180" w:rightFromText="180" w:topFromText="180" w:bottomFromText="180" w:vertAnchor="text"/>
        <w:tblW w:w="852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Change w:id="565" w:author="Sophie Bur" w:date="2024-03-19T11:59:00Z">
          <w:tblPr>
            <w:tblpPr w:leftFromText="180" w:rightFromText="180" w:topFromText="180" w:bottomFromText="180" w:vertAnchor="text" w:tblpX="558"/>
            <w:tblW w:w="85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PrChange>
      </w:tblPr>
      <w:tblGrid>
        <w:gridCol w:w="1455"/>
        <w:gridCol w:w="2775"/>
        <w:gridCol w:w="1530"/>
        <w:gridCol w:w="735"/>
        <w:gridCol w:w="2025"/>
        <w:tblGridChange w:id="566">
          <w:tblGrid>
            <w:gridCol w:w="1455"/>
            <w:gridCol w:w="2775"/>
            <w:gridCol w:w="1530"/>
            <w:gridCol w:w="735"/>
            <w:gridCol w:w="2025"/>
          </w:tblGrid>
        </w:tblGridChange>
      </w:tblGrid>
      <w:tr w:rsidR="0048593E" w14:paraId="08B9DD9B" w14:textId="77777777">
        <w:tc>
          <w:tcPr>
            <w:tcW w:w="1455" w:type="dxa"/>
            <w:tcMar>
              <w:top w:w="0" w:type="dxa"/>
              <w:left w:w="0" w:type="dxa"/>
              <w:bottom w:w="0" w:type="dxa"/>
              <w:right w:w="0" w:type="dxa"/>
            </w:tcMar>
            <w:tcPrChange w:id="567" w:author="Sophie Bur" w:date="2024-03-19T11:59:00Z">
              <w:tcPr>
                <w:tcW w:w="1455" w:type="dxa"/>
                <w:tcMar>
                  <w:top w:w="0" w:type="dxa"/>
                  <w:left w:w="0" w:type="dxa"/>
                  <w:bottom w:w="0" w:type="dxa"/>
                  <w:right w:w="0" w:type="dxa"/>
                </w:tcMar>
              </w:tcPr>
            </w:tcPrChange>
          </w:tcPr>
          <w:p w14:paraId="3BBEBD8A" w14:textId="77777777" w:rsidR="0048593E" w:rsidRDefault="00000000">
            <w:pPr>
              <w:widowControl w:val="0"/>
              <w:rPr>
                <w:moveTo w:id="568" w:author="Sophie Bur" w:date="2024-03-19T11:59:00Z"/>
                <w:sz w:val="24"/>
                <w:szCs w:val="24"/>
              </w:rPr>
              <w:pPrChange w:id="569" w:author="Sophie Bur" w:date="2024-03-19T11:59:00Z">
                <w:pPr>
                  <w:framePr w:hSpace="180" w:vSpace="180" w:wrap="around" w:vAnchor="text" w:hAnchor="text"/>
                  <w:widowControl w:val="0"/>
                  <w:jc w:val="center"/>
                </w:pPr>
              </w:pPrChange>
            </w:pPr>
            <w:moveTo w:id="570" w:author="Sophie Bur" w:date="2024-03-19T11:59:00Z">
              <w:r>
                <w:rPr>
                  <w:sz w:val="24"/>
                  <w:szCs w:val="24"/>
                </w:rPr>
                <w:t>Parameter</w:t>
              </w:r>
            </w:moveTo>
          </w:p>
        </w:tc>
        <w:tc>
          <w:tcPr>
            <w:tcW w:w="2775" w:type="dxa"/>
            <w:tcMar>
              <w:top w:w="0" w:type="dxa"/>
              <w:left w:w="0" w:type="dxa"/>
              <w:bottom w:w="0" w:type="dxa"/>
              <w:right w:w="0" w:type="dxa"/>
            </w:tcMar>
            <w:tcPrChange w:id="571" w:author="Sophie Bur" w:date="2024-03-19T11:59:00Z">
              <w:tcPr>
                <w:tcW w:w="2775" w:type="dxa"/>
                <w:tcMar>
                  <w:top w:w="0" w:type="dxa"/>
                  <w:left w:w="0" w:type="dxa"/>
                  <w:bottom w:w="0" w:type="dxa"/>
                  <w:right w:w="0" w:type="dxa"/>
                </w:tcMar>
              </w:tcPr>
            </w:tcPrChange>
          </w:tcPr>
          <w:p w14:paraId="1F7A1B8B" w14:textId="77777777" w:rsidR="0048593E" w:rsidRDefault="00000000">
            <w:pPr>
              <w:widowControl w:val="0"/>
              <w:rPr>
                <w:moveTo w:id="572" w:author="Sophie Bur" w:date="2024-03-19T11:59:00Z"/>
                <w:sz w:val="24"/>
                <w:szCs w:val="24"/>
              </w:rPr>
              <w:pPrChange w:id="573" w:author="Sophie Bur" w:date="2024-03-19T11:59:00Z">
                <w:pPr>
                  <w:framePr w:hSpace="180" w:vSpace="180" w:wrap="around" w:vAnchor="text" w:hAnchor="text"/>
                  <w:widowControl w:val="0"/>
                  <w:jc w:val="center"/>
                </w:pPr>
              </w:pPrChange>
            </w:pPr>
            <w:moveTo w:id="574" w:author="Sophie Bur" w:date="2024-03-19T11:59:00Z">
              <w:r>
                <w:rPr>
                  <w:sz w:val="24"/>
                  <w:szCs w:val="24"/>
                </w:rPr>
                <w:t>function</w:t>
              </w:r>
            </w:moveTo>
          </w:p>
        </w:tc>
        <w:tc>
          <w:tcPr>
            <w:tcW w:w="1530" w:type="dxa"/>
            <w:tcMar>
              <w:top w:w="0" w:type="dxa"/>
              <w:left w:w="0" w:type="dxa"/>
              <w:bottom w:w="0" w:type="dxa"/>
              <w:right w:w="0" w:type="dxa"/>
            </w:tcMar>
            <w:tcPrChange w:id="575" w:author="Sophie Bur" w:date="2024-03-19T11:59:00Z">
              <w:tcPr>
                <w:tcW w:w="1530" w:type="dxa"/>
                <w:tcMar>
                  <w:top w:w="0" w:type="dxa"/>
                  <w:left w:w="0" w:type="dxa"/>
                  <w:bottom w:w="0" w:type="dxa"/>
                  <w:right w:w="0" w:type="dxa"/>
                </w:tcMar>
              </w:tcPr>
            </w:tcPrChange>
          </w:tcPr>
          <w:p w14:paraId="2A7F771E" w14:textId="77777777" w:rsidR="0048593E" w:rsidRDefault="00000000">
            <w:pPr>
              <w:widowControl w:val="0"/>
              <w:rPr>
                <w:moveTo w:id="576" w:author="Sophie Bur" w:date="2024-03-19T11:59:00Z"/>
                <w:sz w:val="24"/>
                <w:szCs w:val="24"/>
              </w:rPr>
              <w:pPrChange w:id="577" w:author="Sophie Bur" w:date="2024-03-19T11:59:00Z">
                <w:pPr>
                  <w:framePr w:hSpace="180" w:vSpace="180" w:wrap="around" w:vAnchor="text" w:hAnchor="text"/>
                  <w:widowControl w:val="0"/>
                  <w:jc w:val="center"/>
                </w:pPr>
              </w:pPrChange>
            </w:pPr>
            <w:moveTo w:id="578" w:author="Sophie Bur" w:date="2024-03-19T11:59:00Z">
              <w:r>
                <w:rPr>
                  <w:sz w:val="24"/>
                  <w:szCs w:val="24"/>
                </w:rPr>
                <w:t>Range</w:t>
              </w:r>
            </w:moveTo>
          </w:p>
        </w:tc>
        <w:tc>
          <w:tcPr>
            <w:tcW w:w="735" w:type="dxa"/>
            <w:tcMar>
              <w:top w:w="0" w:type="dxa"/>
              <w:left w:w="0" w:type="dxa"/>
              <w:bottom w:w="0" w:type="dxa"/>
              <w:right w:w="0" w:type="dxa"/>
            </w:tcMar>
            <w:tcPrChange w:id="579" w:author="Sophie Bur" w:date="2024-03-19T11:59:00Z">
              <w:tcPr>
                <w:tcW w:w="735" w:type="dxa"/>
                <w:tcMar>
                  <w:top w:w="0" w:type="dxa"/>
                  <w:left w:w="0" w:type="dxa"/>
                  <w:bottom w:w="0" w:type="dxa"/>
                  <w:right w:w="0" w:type="dxa"/>
                </w:tcMar>
              </w:tcPr>
            </w:tcPrChange>
          </w:tcPr>
          <w:p w14:paraId="770988A5" w14:textId="77777777" w:rsidR="0048593E" w:rsidRDefault="00000000">
            <w:pPr>
              <w:widowControl w:val="0"/>
              <w:rPr>
                <w:moveTo w:id="580" w:author="Sophie Bur" w:date="2024-03-19T11:59:00Z"/>
                <w:sz w:val="24"/>
                <w:szCs w:val="24"/>
              </w:rPr>
              <w:pPrChange w:id="581" w:author="Sophie Bur" w:date="2024-03-19T11:59:00Z">
                <w:pPr>
                  <w:framePr w:hSpace="180" w:vSpace="180" w:wrap="around" w:vAnchor="text" w:hAnchor="text"/>
                  <w:widowControl w:val="0"/>
                  <w:jc w:val="center"/>
                </w:pPr>
              </w:pPrChange>
            </w:pPr>
            <w:moveTo w:id="582" w:author="Sophie Bur" w:date="2024-03-19T11:59:00Z">
              <w:r>
                <w:rPr>
                  <w:sz w:val="24"/>
                  <w:szCs w:val="24"/>
                </w:rPr>
                <w:t>steps</w:t>
              </w:r>
            </w:moveTo>
          </w:p>
        </w:tc>
        <w:tc>
          <w:tcPr>
            <w:tcW w:w="2025" w:type="dxa"/>
            <w:tcMar>
              <w:top w:w="0" w:type="dxa"/>
              <w:left w:w="0" w:type="dxa"/>
              <w:bottom w:w="0" w:type="dxa"/>
              <w:right w:w="0" w:type="dxa"/>
            </w:tcMar>
            <w:tcPrChange w:id="583" w:author="Sophie Bur" w:date="2024-03-19T11:59:00Z">
              <w:tcPr>
                <w:tcW w:w="2025" w:type="dxa"/>
                <w:tcMar>
                  <w:top w:w="0" w:type="dxa"/>
                  <w:left w:w="0" w:type="dxa"/>
                  <w:bottom w:w="0" w:type="dxa"/>
                  <w:right w:w="0" w:type="dxa"/>
                </w:tcMar>
              </w:tcPr>
            </w:tcPrChange>
          </w:tcPr>
          <w:p w14:paraId="43CC1E79" w14:textId="77777777" w:rsidR="0048593E" w:rsidRDefault="00000000">
            <w:pPr>
              <w:widowControl w:val="0"/>
              <w:rPr>
                <w:moveTo w:id="584" w:author="Sophie Bur" w:date="2024-03-19T11:59:00Z"/>
                <w:sz w:val="24"/>
                <w:szCs w:val="24"/>
              </w:rPr>
              <w:pPrChange w:id="585" w:author="Sophie Bur" w:date="2024-03-19T11:59:00Z">
                <w:pPr>
                  <w:framePr w:hSpace="180" w:vSpace="180" w:wrap="around" w:vAnchor="text" w:hAnchor="text"/>
                  <w:widowControl w:val="0"/>
                  <w:jc w:val="center"/>
                </w:pPr>
              </w:pPrChange>
            </w:pPr>
            <w:moveTo w:id="586" w:author="Sophie Bur" w:date="2024-03-19T11:59:00Z">
              <w:r>
                <w:rPr>
                  <w:sz w:val="24"/>
                  <w:szCs w:val="24"/>
                </w:rPr>
                <w:t>Best for our videos</w:t>
              </w:r>
            </w:moveTo>
          </w:p>
        </w:tc>
      </w:tr>
      <w:tr w:rsidR="0048593E" w14:paraId="7FE1CC84" w14:textId="77777777">
        <w:tc>
          <w:tcPr>
            <w:tcW w:w="1455" w:type="dxa"/>
            <w:tcMar>
              <w:top w:w="0" w:type="dxa"/>
              <w:left w:w="0" w:type="dxa"/>
              <w:bottom w:w="0" w:type="dxa"/>
              <w:right w:w="0" w:type="dxa"/>
            </w:tcMar>
            <w:tcPrChange w:id="587" w:author="Sophie Bur" w:date="2024-03-19T11:59:00Z">
              <w:tcPr>
                <w:tcW w:w="1455" w:type="dxa"/>
                <w:tcMar>
                  <w:top w:w="0" w:type="dxa"/>
                  <w:left w:w="0" w:type="dxa"/>
                  <w:bottom w:w="0" w:type="dxa"/>
                  <w:right w:w="0" w:type="dxa"/>
                </w:tcMar>
              </w:tcPr>
            </w:tcPrChange>
          </w:tcPr>
          <w:p w14:paraId="5D772806" w14:textId="77777777" w:rsidR="0048593E" w:rsidRDefault="00000000">
            <w:pPr>
              <w:widowControl w:val="0"/>
              <w:rPr>
                <w:moveTo w:id="588" w:author="Sophie Bur" w:date="2024-03-19T11:59:00Z"/>
                <w:sz w:val="24"/>
                <w:szCs w:val="24"/>
              </w:rPr>
              <w:pPrChange w:id="589" w:author="Sophie Bur" w:date="2024-03-19T11:59:00Z">
                <w:pPr>
                  <w:framePr w:hSpace="180" w:vSpace="180" w:wrap="around" w:vAnchor="text" w:hAnchor="text"/>
                  <w:widowControl w:val="0"/>
                  <w:jc w:val="center"/>
                </w:pPr>
              </w:pPrChange>
            </w:pPr>
            <w:moveTo w:id="590" w:author="Sophie Bur" w:date="2024-03-19T11:59:00Z">
              <w:r>
                <w:rPr>
                  <w:sz w:val="24"/>
                  <w:szCs w:val="24"/>
                </w:rPr>
                <w:t>Alpha</w:t>
              </w:r>
            </w:moveTo>
          </w:p>
        </w:tc>
        <w:tc>
          <w:tcPr>
            <w:tcW w:w="2775" w:type="dxa"/>
            <w:tcMar>
              <w:top w:w="0" w:type="dxa"/>
              <w:left w:w="0" w:type="dxa"/>
              <w:bottom w:w="0" w:type="dxa"/>
              <w:right w:w="0" w:type="dxa"/>
            </w:tcMar>
            <w:tcPrChange w:id="591" w:author="Sophie Bur" w:date="2024-03-19T11:59:00Z">
              <w:tcPr>
                <w:tcW w:w="2775" w:type="dxa"/>
                <w:tcMar>
                  <w:top w:w="0" w:type="dxa"/>
                  <w:left w:w="0" w:type="dxa"/>
                  <w:bottom w:w="0" w:type="dxa"/>
                  <w:right w:w="0" w:type="dxa"/>
                </w:tcMar>
              </w:tcPr>
            </w:tcPrChange>
          </w:tcPr>
          <w:p w14:paraId="3F47482B" w14:textId="77777777" w:rsidR="0048593E" w:rsidRDefault="00000000">
            <w:pPr>
              <w:widowControl w:val="0"/>
              <w:rPr>
                <w:moveTo w:id="592" w:author="Sophie Bur" w:date="2024-03-19T11:59:00Z"/>
                <w:sz w:val="24"/>
                <w:szCs w:val="24"/>
              </w:rPr>
              <w:pPrChange w:id="593" w:author="Sophie Bur" w:date="2024-03-19T11:59:00Z">
                <w:pPr>
                  <w:framePr w:hSpace="180" w:vSpace="180" w:wrap="around" w:vAnchor="text" w:hAnchor="text"/>
                  <w:widowControl w:val="0"/>
                  <w:jc w:val="center"/>
                </w:pPr>
              </w:pPrChange>
            </w:pPr>
            <w:moveTo w:id="594" w:author="Sophie Bur" w:date="2024-03-19T11:59:00Z">
              <w:r>
                <w:rPr>
                  <w:sz w:val="24"/>
                  <w:szCs w:val="24"/>
                </w:rPr>
                <w:t>Brightness</w:t>
              </w:r>
            </w:moveTo>
          </w:p>
        </w:tc>
        <w:tc>
          <w:tcPr>
            <w:tcW w:w="1530" w:type="dxa"/>
            <w:tcMar>
              <w:top w:w="0" w:type="dxa"/>
              <w:left w:w="0" w:type="dxa"/>
              <w:bottom w:w="0" w:type="dxa"/>
              <w:right w:w="0" w:type="dxa"/>
            </w:tcMar>
            <w:tcPrChange w:id="595" w:author="Sophie Bur" w:date="2024-03-19T11:59:00Z">
              <w:tcPr>
                <w:tcW w:w="1530" w:type="dxa"/>
                <w:tcMar>
                  <w:top w:w="0" w:type="dxa"/>
                  <w:left w:w="0" w:type="dxa"/>
                  <w:bottom w:w="0" w:type="dxa"/>
                  <w:right w:w="0" w:type="dxa"/>
                </w:tcMar>
              </w:tcPr>
            </w:tcPrChange>
          </w:tcPr>
          <w:p w14:paraId="2CA8793B" w14:textId="77777777" w:rsidR="0048593E" w:rsidRDefault="00000000">
            <w:pPr>
              <w:widowControl w:val="0"/>
              <w:rPr>
                <w:moveTo w:id="596" w:author="Sophie Bur" w:date="2024-03-19T11:59:00Z"/>
                <w:sz w:val="24"/>
                <w:szCs w:val="24"/>
              </w:rPr>
              <w:pPrChange w:id="597" w:author="Sophie Bur" w:date="2024-03-19T11:59:00Z">
                <w:pPr>
                  <w:framePr w:hSpace="180" w:vSpace="180" w:wrap="around" w:vAnchor="text" w:hAnchor="text"/>
                  <w:widowControl w:val="0"/>
                  <w:jc w:val="center"/>
                </w:pPr>
              </w:pPrChange>
            </w:pPr>
            <w:moveTo w:id="598" w:author="Sophie Bur" w:date="2024-03-19T11:59:00Z">
              <w:r>
                <w:rPr>
                  <w:sz w:val="24"/>
                  <w:szCs w:val="24"/>
                </w:rPr>
                <w:t>0.5-3</w:t>
              </w:r>
            </w:moveTo>
          </w:p>
        </w:tc>
        <w:tc>
          <w:tcPr>
            <w:tcW w:w="735" w:type="dxa"/>
            <w:tcMar>
              <w:top w:w="0" w:type="dxa"/>
              <w:left w:w="0" w:type="dxa"/>
              <w:bottom w:w="0" w:type="dxa"/>
              <w:right w:w="0" w:type="dxa"/>
            </w:tcMar>
            <w:tcPrChange w:id="599" w:author="Sophie Bur" w:date="2024-03-19T11:59:00Z">
              <w:tcPr>
                <w:tcW w:w="735" w:type="dxa"/>
                <w:tcMar>
                  <w:top w:w="0" w:type="dxa"/>
                  <w:left w:w="0" w:type="dxa"/>
                  <w:bottom w:w="0" w:type="dxa"/>
                  <w:right w:w="0" w:type="dxa"/>
                </w:tcMar>
              </w:tcPr>
            </w:tcPrChange>
          </w:tcPr>
          <w:p w14:paraId="563F9D94" w14:textId="77777777" w:rsidR="0048593E" w:rsidRDefault="00000000">
            <w:pPr>
              <w:widowControl w:val="0"/>
              <w:rPr>
                <w:moveTo w:id="600" w:author="Sophie Bur" w:date="2024-03-19T11:59:00Z"/>
                <w:sz w:val="24"/>
                <w:szCs w:val="24"/>
              </w:rPr>
              <w:pPrChange w:id="601" w:author="Sophie Bur" w:date="2024-03-19T11:59:00Z">
                <w:pPr>
                  <w:framePr w:hSpace="180" w:vSpace="180" w:wrap="around" w:vAnchor="text" w:hAnchor="text"/>
                  <w:widowControl w:val="0"/>
                  <w:jc w:val="center"/>
                </w:pPr>
              </w:pPrChange>
            </w:pPr>
            <w:moveTo w:id="602" w:author="Sophie Bur" w:date="2024-03-19T11:59:00Z">
              <w:r>
                <w:rPr>
                  <w:sz w:val="24"/>
                  <w:szCs w:val="24"/>
                </w:rPr>
                <w:t>0.5</w:t>
              </w:r>
            </w:moveTo>
          </w:p>
        </w:tc>
        <w:tc>
          <w:tcPr>
            <w:tcW w:w="2025" w:type="dxa"/>
            <w:tcMar>
              <w:top w:w="0" w:type="dxa"/>
              <w:left w:w="0" w:type="dxa"/>
              <w:bottom w:w="0" w:type="dxa"/>
              <w:right w:w="0" w:type="dxa"/>
            </w:tcMar>
            <w:tcPrChange w:id="603" w:author="Sophie Bur" w:date="2024-03-19T11:59:00Z">
              <w:tcPr>
                <w:tcW w:w="2025" w:type="dxa"/>
                <w:tcMar>
                  <w:top w:w="0" w:type="dxa"/>
                  <w:left w:w="0" w:type="dxa"/>
                  <w:bottom w:w="0" w:type="dxa"/>
                  <w:right w:w="0" w:type="dxa"/>
                </w:tcMar>
              </w:tcPr>
            </w:tcPrChange>
          </w:tcPr>
          <w:p w14:paraId="618D2C1A" w14:textId="77777777" w:rsidR="0048593E" w:rsidRDefault="00000000">
            <w:pPr>
              <w:widowControl w:val="0"/>
              <w:rPr>
                <w:moveTo w:id="604" w:author="Sophie Bur" w:date="2024-03-19T11:59:00Z"/>
                <w:sz w:val="24"/>
                <w:szCs w:val="24"/>
              </w:rPr>
              <w:pPrChange w:id="605" w:author="Sophie Bur" w:date="2024-03-19T11:59:00Z">
                <w:pPr>
                  <w:framePr w:hSpace="180" w:vSpace="180" w:wrap="around" w:vAnchor="text" w:hAnchor="text"/>
                  <w:widowControl w:val="0"/>
                  <w:jc w:val="center"/>
                </w:pPr>
              </w:pPrChange>
            </w:pPr>
            <w:moveTo w:id="606" w:author="Sophie Bur" w:date="2024-03-19T11:59:00Z">
              <w:r>
                <w:rPr>
                  <w:sz w:val="24"/>
                  <w:szCs w:val="24"/>
                </w:rPr>
                <w:t>2</w:t>
              </w:r>
            </w:moveTo>
          </w:p>
        </w:tc>
      </w:tr>
      <w:tr w:rsidR="0048593E" w14:paraId="1E9E25C6" w14:textId="77777777">
        <w:tc>
          <w:tcPr>
            <w:tcW w:w="1455" w:type="dxa"/>
            <w:tcMar>
              <w:top w:w="0" w:type="dxa"/>
              <w:left w:w="0" w:type="dxa"/>
              <w:bottom w:w="0" w:type="dxa"/>
              <w:right w:w="0" w:type="dxa"/>
            </w:tcMar>
            <w:tcPrChange w:id="607" w:author="Sophie Bur" w:date="2024-03-19T11:59:00Z">
              <w:tcPr>
                <w:tcW w:w="1455" w:type="dxa"/>
                <w:tcMar>
                  <w:top w:w="0" w:type="dxa"/>
                  <w:left w:w="0" w:type="dxa"/>
                  <w:bottom w:w="0" w:type="dxa"/>
                  <w:right w:w="0" w:type="dxa"/>
                </w:tcMar>
              </w:tcPr>
            </w:tcPrChange>
          </w:tcPr>
          <w:p w14:paraId="146FD373" w14:textId="77777777" w:rsidR="0048593E" w:rsidRDefault="00000000">
            <w:pPr>
              <w:widowControl w:val="0"/>
              <w:rPr>
                <w:moveTo w:id="608" w:author="Sophie Bur" w:date="2024-03-19T11:59:00Z"/>
                <w:sz w:val="24"/>
                <w:szCs w:val="24"/>
              </w:rPr>
              <w:pPrChange w:id="609" w:author="Sophie Bur" w:date="2024-03-19T11:59:00Z">
                <w:pPr>
                  <w:framePr w:hSpace="180" w:vSpace="180" w:wrap="around" w:vAnchor="text" w:hAnchor="text"/>
                  <w:widowControl w:val="0"/>
                  <w:jc w:val="center"/>
                </w:pPr>
              </w:pPrChange>
            </w:pPr>
            <w:moveTo w:id="610" w:author="Sophie Bur" w:date="2024-03-19T11:59:00Z">
              <w:r>
                <w:rPr>
                  <w:sz w:val="24"/>
                  <w:szCs w:val="24"/>
                </w:rPr>
                <w:t>Beta</w:t>
              </w:r>
            </w:moveTo>
          </w:p>
        </w:tc>
        <w:tc>
          <w:tcPr>
            <w:tcW w:w="2775" w:type="dxa"/>
            <w:tcMar>
              <w:top w:w="0" w:type="dxa"/>
              <w:left w:w="0" w:type="dxa"/>
              <w:bottom w:w="0" w:type="dxa"/>
              <w:right w:w="0" w:type="dxa"/>
            </w:tcMar>
            <w:tcPrChange w:id="611" w:author="Sophie Bur" w:date="2024-03-19T11:59:00Z">
              <w:tcPr>
                <w:tcW w:w="2775" w:type="dxa"/>
                <w:tcMar>
                  <w:top w:w="0" w:type="dxa"/>
                  <w:left w:w="0" w:type="dxa"/>
                  <w:bottom w:w="0" w:type="dxa"/>
                  <w:right w:w="0" w:type="dxa"/>
                </w:tcMar>
              </w:tcPr>
            </w:tcPrChange>
          </w:tcPr>
          <w:p w14:paraId="210FA10C" w14:textId="77777777" w:rsidR="0048593E" w:rsidRDefault="00000000">
            <w:pPr>
              <w:widowControl w:val="0"/>
              <w:rPr>
                <w:moveTo w:id="612" w:author="Sophie Bur" w:date="2024-03-19T11:59:00Z"/>
                <w:sz w:val="24"/>
                <w:szCs w:val="24"/>
              </w:rPr>
              <w:pPrChange w:id="613" w:author="Sophie Bur" w:date="2024-03-19T11:59:00Z">
                <w:pPr>
                  <w:framePr w:hSpace="180" w:vSpace="180" w:wrap="around" w:vAnchor="text" w:hAnchor="text"/>
                  <w:widowControl w:val="0"/>
                  <w:jc w:val="center"/>
                </w:pPr>
              </w:pPrChange>
            </w:pPr>
            <w:moveTo w:id="614" w:author="Sophie Bur" w:date="2024-03-19T11:59:00Z">
              <w:r>
                <w:rPr>
                  <w:sz w:val="24"/>
                  <w:szCs w:val="24"/>
                </w:rPr>
                <w:t>Contrast</w:t>
              </w:r>
            </w:moveTo>
          </w:p>
        </w:tc>
        <w:tc>
          <w:tcPr>
            <w:tcW w:w="1530" w:type="dxa"/>
            <w:tcMar>
              <w:top w:w="0" w:type="dxa"/>
              <w:left w:w="0" w:type="dxa"/>
              <w:bottom w:w="0" w:type="dxa"/>
              <w:right w:w="0" w:type="dxa"/>
            </w:tcMar>
            <w:tcPrChange w:id="615" w:author="Sophie Bur" w:date="2024-03-19T11:59:00Z">
              <w:tcPr>
                <w:tcW w:w="1530" w:type="dxa"/>
                <w:tcMar>
                  <w:top w:w="0" w:type="dxa"/>
                  <w:left w:w="0" w:type="dxa"/>
                  <w:bottom w:w="0" w:type="dxa"/>
                  <w:right w:w="0" w:type="dxa"/>
                </w:tcMar>
              </w:tcPr>
            </w:tcPrChange>
          </w:tcPr>
          <w:p w14:paraId="6FA1FAA9" w14:textId="77777777" w:rsidR="0048593E" w:rsidRDefault="00000000">
            <w:pPr>
              <w:widowControl w:val="0"/>
              <w:rPr>
                <w:moveTo w:id="616" w:author="Sophie Bur" w:date="2024-03-19T11:59:00Z"/>
                <w:sz w:val="24"/>
                <w:szCs w:val="24"/>
              </w:rPr>
              <w:pPrChange w:id="617" w:author="Sophie Bur" w:date="2024-03-19T11:59:00Z">
                <w:pPr>
                  <w:framePr w:hSpace="180" w:vSpace="180" w:wrap="around" w:vAnchor="text" w:hAnchor="text"/>
                  <w:widowControl w:val="0"/>
                  <w:jc w:val="center"/>
                </w:pPr>
              </w:pPrChange>
            </w:pPr>
            <w:moveTo w:id="618" w:author="Sophie Bur" w:date="2024-03-19T11:59:00Z">
              <w:r>
                <w:rPr>
                  <w:sz w:val="24"/>
                  <w:szCs w:val="24"/>
                </w:rPr>
                <w:t>20-40</w:t>
              </w:r>
            </w:moveTo>
          </w:p>
        </w:tc>
        <w:tc>
          <w:tcPr>
            <w:tcW w:w="735" w:type="dxa"/>
            <w:tcMar>
              <w:top w:w="0" w:type="dxa"/>
              <w:left w:w="0" w:type="dxa"/>
              <w:bottom w:w="0" w:type="dxa"/>
              <w:right w:w="0" w:type="dxa"/>
            </w:tcMar>
            <w:tcPrChange w:id="619" w:author="Sophie Bur" w:date="2024-03-19T11:59:00Z">
              <w:tcPr>
                <w:tcW w:w="735" w:type="dxa"/>
                <w:tcMar>
                  <w:top w:w="0" w:type="dxa"/>
                  <w:left w:w="0" w:type="dxa"/>
                  <w:bottom w:w="0" w:type="dxa"/>
                  <w:right w:w="0" w:type="dxa"/>
                </w:tcMar>
              </w:tcPr>
            </w:tcPrChange>
          </w:tcPr>
          <w:p w14:paraId="341A132A" w14:textId="77777777" w:rsidR="0048593E" w:rsidRDefault="00000000">
            <w:pPr>
              <w:widowControl w:val="0"/>
              <w:rPr>
                <w:moveTo w:id="620" w:author="Sophie Bur" w:date="2024-03-19T11:59:00Z"/>
                <w:sz w:val="24"/>
                <w:szCs w:val="24"/>
              </w:rPr>
              <w:pPrChange w:id="621" w:author="Sophie Bur" w:date="2024-03-19T11:59:00Z">
                <w:pPr>
                  <w:framePr w:hSpace="180" w:vSpace="180" w:wrap="around" w:vAnchor="text" w:hAnchor="text"/>
                  <w:widowControl w:val="0"/>
                  <w:jc w:val="center"/>
                </w:pPr>
              </w:pPrChange>
            </w:pPr>
            <w:moveTo w:id="622" w:author="Sophie Bur" w:date="2024-03-19T11:59:00Z">
              <w:r>
                <w:rPr>
                  <w:sz w:val="24"/>
                  <w:szCs w:val="24"/>
                </w:rPr>
                <w:t>5</w:t>
              </w:r>
            </w:moveTo>
          </w:p>
        </w:tc>
        <w:tc>
          <w:tcPr>
            <w:tcW w:w="2025" w:type="dxa"/>
            <w:tcMar>
              <w:top w:w="0" w:type="dxa"/>
              <w:left w:w="0" w:type="dxa"/>
              <w:bottom w:w="0" w:type="dxa"/>
              <w:right w:w="0" w:type="dxa"/>
            </w:tcMar>
            <w:tcPrChange w:id="623" w:author="Sophie Bur" w:date="2024-03-19T11:59:00Z">
              <w:tcPr>
                <w:tcW w:w="2025" w:type="dxa"/>
                <w:tcMar>
                  <w:top w:w="0" w:type="dxa"/>
                  <w:left w:w="0" w:type="dxa"/>
                  <w:bottom w:w="0" w:type="dxa"/>
                  <w:right w:w="0" w:type="dxa"/>
                </w:tcMar>
              </w:tcPr>
            </w:tcPrChange>
          </w:tcPr>
          <w:p w14:paraId="675E1024" w14:textId="77777777" w:rsidR="0048593E" w:rsidRDefault="00000000">
            <w:pPr>
              <w:widowControl w:val="0"/>
              <w:rPr>
                <w:moveTo w:id="624" w:author="Sophie Bur" w:date="2024-03-19T11:59:00Z"/>
                <w:sz w:val="24"/>
                <w:szCs w:val="24"/>
              </w:rPr>
              <w:pPrChange w:id="625" w:author="Sophie Bur" w:date="2024-03-19T11:59:00Z">
                <w:pPr>
                  <w:framePr w:hSpace="180" w:vSpace="180" w:wrap="around" w:vAnchor="text" w:hAnchor="text"/>
                  <w:widowControl w:val="0"/>
                  <w:jc w:val="center"/>
                </w:pPr>
              </w:pPrChange>
            </w:pPr>
            <w:moveTo w:id="626" w:author="Sophie Bur" w:date="2024-03-19T11:59:00Z">
              <w:r>
                <w:rPr>
                  <w:sz w:val="24"/>
                  <w:szCs w:val="24"/>
                </w:rPr>
                <w:t>30</w:t>
              </w:r>
            </w:moveTo>
          </w:p>
        </w:tc>
      </w:tr>
      <w:tr w:rsidR="0048593E" w14:paraId="3D315C61" w14:textId="77777777">
        <w:tc>
          <w:tcPr>
            <w:tcW w:w="1455" w:type="dxa"/>
            <w:tcMar>
              <w:top w:w="0" w:type="dxa"/>
              <w:left w:w="0" w:type="dxa"/>
              <w:bottom w:w="0" w:type="dxa"/>
              <w:right w:w="0" w:type="dxa"/>
            </w:tcMar>
            <w:tcPrChange w:id="627" w:author="Sophie Bur" w:date="2024-03-19T11:59:00Z">
              <w:tcPr>
                <w:tcW w:w="1455" w:type="dxa"/>
                <w:tcMar>
                  <w:top w:w="0" w:type="dxa"/>
                  <w:left w:w="0" w:type="dxa"/>
                  <w:bottom w:w="0" w:type="dxa"/>
                  <w:right w:w="0" w:type="dxa"/>
                </w:tcMar>
              </w:tcPr>
            </w:tcPrChange>
          </w:tcPr>
          <w:p w14:paraId="341BD799" w14:textId="77777777" w:rsidR="0048593E" w:rsidRDefault="00000000">
            <w:pPr>
              <w:widowControl w:val="0"/>
              <w:rPr>
                <w:moveTo w:id="628" w:author="Sophie Bur" w:date="2024-03-19T11:59:00Z"/>
                <w:sz w:val="24"/>
                <w:szCs w:val="24"/>
              </w:rPr>
              <w:pPrChange w:id="629" w:author="Sophie Bur" w:date="2024-03-19T11:59:00Z">
                <w:pPr>
                  <w:framePr w:hSpace="180" w:vSpace="180" w:wrap="around" w:vAnchor="text" w:hAnchor="text"/>
                  <w:widowControl w:val="0"/>
                  <w:jc w:val="center"/>
                </w:pPr>
              </w:pPrChange>
            </w:pPr>
            <w:moveTo w:id="630" w:author="Sophie Bur" w:date="2024-03-19T11:59:00Z">
              <w:r>
                <w:rPr>
                  <w:sz w:val="24"/>
                  <w:szCs w:val="24"/>
                </w:rPr>
                <w:t>Blur</w:t>
              </w:r>
            </w:moveTo>
          </w:p>
        </w:tc>
        <w:tc>
          <w:tcPr>
            <w:tcW w:w="2775" w:type="dxa"/>
            <w:tcMar>
              <w:top w:w="0" w:type="dxa"/>
              <w:left w:w="0" w:type="dxa"/>
              <w:bottom w:w="0" w:type="dxa"/>
              <w:right w:w="0" w:type="dxa"/>
            </w:tcMar>
            <w:tcPrChange w:id="631" w:author="Sophie Bur" w:date="2024-03-19T11:59:00Z">
              <w:tcPr>
                <w:tcW w:w="2775" w:type="dxa"/>
                <w:tcMar>
                  <w:top w:w="0" w:type="dxa"/>
                  <w:left w:w="0" w:type="dxa"/>
                  <w:bottom w:w="0" w:type="dxa"/>
                  <w:right w:w="0" w:type="dxa"/>
                </w:tcMar>
              </w:tcPr>
            </w:tcPrChange>
          </w:tcPr>
          <w:p w14:paraId="2B2AEB0A" w14:textId="77777777" w:rsidR="0048593E" w:rsidRDefault="00000000">
            <w:pPr>
              <w:widowControl w:val="0"/>
              <w:rPr>
                <w:moveTo w:id="632" w:author="Sophie Bur" w:date="2024-03-19T11:59:00Z"/>
                <w:sz w:val="24"/>
                <w:szCs w:val="24"/>
              </w:rPr>
              <w:pPrChange w:id="633" w:author="Sophie Bur" w:date="2024-03-19T11:59:00Z">
                <w:pPr>
                  <w:framePr w:hSpace="180" w:vSpace="180" w:wrap="around" w:vAnchor="text" w:hAnchor="text"/>
                  <w:widowControl w:val="0"/>
                  <w:jc w:val="center"/>
                </w:pPr>
              </w:pPrChange>
            </w:pPr>
            <w:moveTo w:id="634" w:author="Sophie Bur" w:date="2024-03-19T11:59:00Z">
              <w:r>
                <w:rPr>
                  <w:sz w:val="24"/>
                  <w:szCs w:val="24"/>
                </w:rPr>
                <w:t>Median Blur</w:t>
              </w:r>
            </w:moveTo>
          </w:p>
        </w:tc>
        <w:tc>
          <w:tcPr>
            <w:tcW w:w="1530" w:type="dxa"/>
            <w:tcMar>
              <w:top w:w="0" w:type="dxa"/>
              <w:left w:w="0" w:type="dxa"/>
              <w:bottom w:w="0" w:type="dxa"/>
              <w:right w:w="0" w:type="dxa"/>
            </w:tcMar>
            <w:tcPrChange w:id="635" w:author="Sophie Bur" w:date="2024-03-19T11:59:00Z">
              <w:tcPr>
                <w:tcW w:w="1530" w:type="dxa"/>
                <w:tcMar>
                  <w:top w:w="0" w:type="dxa"/>
                  <w:left w:w="0" w:type="dxa"/>
                  <w:bottom w:w="0" w:type="dxa"/>
                  <w:right w:w="0" w:type="dxa"/>
                </w:tcMar>
              </w:tcPr>
            </w:tcPrChange>
          </w:tcPr>
          <w:p w14:paraId="2887AC09" w14:textId="77777777" w:rsidR="0048593E" w:rsidRDefault="00000000">
            <w:pPr>
              <w:widowControl w:val="0"/>
              <w:rPr>
                <w:moveTo w:id="636" w:author="Sophie Bur" w:date="2024-03-19T11:59:00Z"/>
                <w:sz w:val="24"/>
                <w:szCs w:val="24"/>
              </w:rPr>
              <w:pPrChange w:id="637" w:author="Sophie Bur" w:date="2024-03-19T11:59:00Z">
                <w:pPr>
                  <w:framePr w:hSpace="180" w:vSpace="180" w:wrap="around" w:vAnchor="text" w:hAnchor="text"/>
                  <w:widowControl w:val="0"/>
                  <w:jc w:val="center"/>
                </w:pPr>
              </w:pPrChange>
            </w:pPr>
            <w:moveTo w:id="638" w:author="Sophie Bur" w:date="2024-03-19T11:59:00Z">
              <w:r>
                <w:rPr>
                  <w:sz w:val="24"/>
                  <w:szCs w:val="24"/>
                </w:rPr>
                <w:t>25,27,29,35</w:t>
              </w:r>
            </w:moveTo>
          </w:p>
        </w:tc>
        <w:tc>
          <w:tcPr>
            <w:tcW w:w="735" w:type="dxa"/>
            <w:tcMar>
              <w:top w:w="0" w:type="dxa"/>
              <w:left w:w="0" w:type="dxa"/>
              <w:bottom w:w="0" w:type="dxa"/>
              <w:right w:w="0" w:type="dxa"/>
            </w:tcMar>
            <w:tcPrChange w:id="639" w:author="Sophie Bur" w:date="2024-03-19T11:59:00Z">
              <w:tcPr>
                <w:tcW w:w="735" w:type="dxa"/>
                <w:tcMar>
                  <w:top w:w="0" w:type="dxa"/>
                  <w:left w:w="0" w:type="dxa"/>
                  <w:bottom w:w="0" w:type="dxa"/>
                  <w:right w:w="0" w:type="dxa"/>
                </w:tcMar>
              </w:tcPr>
            </w:tcPrChange>
          </w:tcPr>
          <w:p w14:paraId="77DFA118" w14:textId="77777777" w:rsidR="0048593E" w:rsidRDefault="0048593E">
            <w:pPr>
              <w:widowControl w:val="0"/>
              <w:rPr>
                <w:moveTo w:id="640" w:author="Sophie Bur" w:date="2024-03-19T11:59:00Z"/>
                <w:sz w:val="24"/>
                <w:szCs w:val="24"/>
              </w:rPr>
              <w:pPrChange w:id="641" w:author="Sophie Bur" w:date="2024-03-19T11:59:00Z">
                <w:pPr>
                  <w:framePr w:hSpace="180" w:vSpace="180" w:wrap="around" w:vAnchor="text" w:hAnchor="text"/>
                  <w:widowControl w:val="0"/>
                  <w:jc w:val="center"/>
                </w:pPr>
              </w:pPrChange>
            </w:pPr>
          </w:p>
        </w:tc>
        <w:tc>
          <w:tcPr>
            <w:tcW w:w="2025" w:type="dxa"/>
            <w:tcMar>
              <w:top w:w="0" w:type="dxa"/>
              <w:left w:w="0" w:type="dxa"/>
              <w:bottom w:w="0" w:type="dxa"/>
              <w:right w:w="0" w:type="dxa"/>
            </w:tcMar>
            <w:tcPrChange w:id="642" w:author="Sophie Bur" w:date="2024-03-19T11:59:00Z">
              <w:tcPr>
                <w:tcW w:w="2025" w:type="dxa"/>
                <w:tcMar>
                  <w:top w:w="0" w:type="dxa"/>
                  <w:left w:w="0" w:type="dxa"/>
                  <w:bottom w:w="0" w:type="dxa"/>
                  <w:right w:w="0" w:type="dxa"/>
                </w:tcMar>
              </w:tcPr>
            </w:tcPrChange>
          </w:tcPr>
          <w:p w14:paraId="59340F07" w14:textId="77777777" w:rsidR="0048593E" w:rsidRDefault="00000000">
            <w:pPr>
              <w:widowControl w:val="0"/>
              <w:rPr>
                <w:moveTo w:id="643" w:author="Sophie Bur" w:date="2024-03-19T11:59:00Z"/>
                <w:sz w:val="24"/>
                <w:szCs w:val="24"/>
              </w:rPr>
              <w:pPrChange w:id="644" w:author="Sophie Bur" w:date="2024-03-19T11:59:00Z">
                <w:pPr>
                  <w:framePr w:hSpace="180" w:vSpace="180" w:wrap="around" w:vAnchor="text" w:hAnchor="text"/>
                  <w:widowControl w:val="0"/>
                  <w:jc w:val="center"/>
                </w:pPr>
              </w:pPrChange>
            </w:pPr>
            <w:moveTo w:id="645" w:author="Sophie Bur" w:date="2024-03-19T11:59:00Z">
              <w:r>
                <w:rPr>
                  <w:sz w:val="24"/>
                  <w:szCs w:val="24"/>
                </w:rPr>
                <w:t>27</w:t>
              </w:r>
            </w:moveTo>
          </w:p>
        </w:tc>
      </w:tr>
      <w:tr w:rsidR="0048593E" w14:paraId="016C6900" w14:textId="77777777">
        <w:tc>
          <w:tcPr>
            <w:tcW w:w="1455" w:type="dxa"/>
            <w:tcMar>
              <w:top w:w="0" w:type="dxa"/>
              <w:left w:w="0" w:type="dxa"/>
              <w:bottom w:w="0" w:type="dxa"/>
              <w:right w:w="0" w:type="dxa"/>
            </w:tcMar>
            <w:tcPrChange w:id="646" w:author="Sophie Bur" w:date="2024-03-19T11:59:00Z">
              <w:tcPr>
                <w:tcW w:w="1455" w:type="dxa"/>
                <w:tcMar>
                  <w:top w:w="0" w:type="dxa"/>
                  <w:left w:w="0" w:type="dxa"/>
                  <w:bottom w:w="0" w:type="dxa"/>
                  <w:right w:w="0" w:type="dxa"/>
                </w:tcMar>
              </w:tcPr>
            </w:tcPrChange>
          </w:tcPr>
          <w:p w14:paraId="29B1D11A" w14:textId="77777777" w:rsidR="0048593E" w:rsidRDefault="00000000">
            <w:pPr>
              <w:widowControl w:val="0"/>
              <w:rPr>
                <w:moveTo w:id="647" w:author="Sophie Bur" w:date="2024-03-19T11:59:00Z"/>
                <w:sz w:val="24"/>
                <w:szCs w:val="24"/>
              </w:rPr>
              <w:pPrChange w:id="648" w:author="Sophie Bur" w:date="2024-03-19T11:59:00Z">
                <w:pPr>
                  <w:framePr w:hSpace="180" w:vSpace="180" w:wrap="around" w:vAnchor="text" w:hAnchor="text"/>
                  <w:widowControl w:val="0"/>
                  <w:jc w:val="center"/>
                </w:pPr>
              </w:pPrChange>
            </w:pPr>
            <w:moveTo w:id="649" w:author="Sophie Bur" w:date="2024-03-19T11:59:00Z">
              <w:r>
                <w:rPr>
                  <w:sz w:val="24"/>
                  <w:szCs w:val="24"/>
                </w:rPr>
                <w:t>Dilation</w:t>
              </w:r>
            </w:moveTo>
          </w:p>
        </w:tc>
        <w:tc>
          <w:tcPr>
            <w:tcW w:w="2775" w:type="dxa"/>
            <w:tcMar>
              <w:top w:w="0" w:type="dxa"/>
              <w:left w:w="0" w:type="dxa"/>
              <w:bottom w:w="0" w:type="dxa"/>
              <w:right w:w="0" w:type="dxa"/>
            </w:tcMar>
            <w:tcPrChange w:id="650" w:author="Sophie Bur" w:date="2024-03-19T11:59:00Z">
              <w:tcPr>
                <w:tcW w:w="2775" w:type="dxa"/>
                <w:tcMar>
                  <w:top w:w="0" w:type="dxa"/>
                  <w:left w:w="0" w:type="dxa"/>
                  <w:bottom w:w="0" w:type="dxa"/>
                  <w:right w:w="0" w:type="dxa"/>
                </w:tcMar>
              </w:tcPr>
            </w:tcPrChange>
          </w:tcPr>
          <w:p w14:paraId="25AFA073" w14:textId="77777777" w:rsidR="0048593E" w:rsidRDefault="00000000">
            <w:pPr>
              <w:widowControl w:val="0"/>
              <w:rPr>
                <w:moveTo w:id="651" w:author="Sophie Bur" w:date="2024-03-19T11:59:00Z"/>
                <w:sz w:val="24"/>
                <w:szCs w:val="24"/>
              </w:rPr>
              <w:pPrChange w:id="652" w:author="Sophie Bur" w:date="2024-03-19T11:59:00Z">
                <w:pPr>
                  <w:framePr w:hSpace="180" w:vSpace="180" w:wrap="around" w:vAnchor="text" w:hAnchor="text"/>
                  <w:widowControl w:val="0"/>
                  <w:jc w:val="center"/>
                </w:pPr>
              </w:pPrChange>
            </w:pPr>
            <w:moveTo w:id="653" w:author="Sophie Bur" w:date="2024-03-19T11:59:00Z">
              <w:r>
                <w:rPr>
                  <w:sz w:val="24"/>
                  <w:szCs w:val="24"/>
                </w:rPr>
                <w:t>Dilation</w:t>
              </w:r>
            </w:moveTo>
          </w:p>
        </w:tc>
        <w:tc>
          <w:tcPr>
            <w:tcW w:w="1530" w:type="dxa"/>
            <w:tcMar>
              <w:top w:w="0" w:type="dxa"/>
              <w:left w:w="0" w:type="dxa"/>
              <w:bottom w:w="0" w:type="dxa"/>
              <w:right w:w="0" w:type="dxa"/>
            </w:tcMar>
            <w:tcPrChange w:id="654" w:author="Sophie Bur" w:date="2024-03-19T11:59:00Z">
              <w:tcPr>
                <w:tcW w:w="1530" w:type="dxa"/>
                <w:tcMar>
                  <w:top w:w="0" w:type="dxa"/>
                  <w:left w:w="0" w:type="dxa"/>
                  <w:bottom w:w="0" w:type="dxa"/>
                  <w:right w:w="0" w:type="dxa"/>
                </w:tcMar>
              </w:tcPr>
            </w:tcPrChange>
          </w:tcPr>
          <w:p w14:paraId="5DAB12A0" w14:textId="77777777" w:rsidR="0048593E" w:rsidRDefault="00000000">
            <w:pPr>
              <w:widowControl w:val="0"/>
              <w:rPr>
                <w:moveTo w:id="655" w:author="Sophie Bur" w:date="2024-03-19T11:59:00Z"/>
                <w:sz w:val="24"/>
                <w:szCs w:val="24"/>
              </w:rPr>
              <w:pPrChange w:id="656" w:author="Sophie Bur" w:date="2024-03-19T11:59:00Z">
                <w:pPr>
                  <w:framePr w:hSpace="180" w:vSpace="180" w:wrap="around" w:vAnchor="text" w:hAnchor="text"/>
                  <w:widowControl w:val="0"/>
                  <w:jc w:val="center"/>
                </w:pPr>
              </w:pPrChange>
            </w:pPr>
            <w:moveTo w:id="657" w:author="Sophie Bur" w:date="2024-03-19T11:59:00Z">
              <w:r>
                <w:rPr>
                  <w:sz w:val="24"/>
                  <w:szCs w:val="24"/>
                </w:rPr>
                <w:t>3-7</w:t>
              </w:r>
            </w:moveTo>
          </w:p>
        </w:tc>
        <w:tc>
          <w:tcPr>
            <w:tcW w:w="735" w:type="dxa"/>
            <w:tcMar>
              <w:top w:w="0" w:type="dxa"/>
              <w:left w:w="0" w:type="dxa"/>
              <w:bottom w:w="0" w:type="dxa"/>
              <w:right w:w="0" w:type="dxa"/>
            </w:tcMar>
            <w:tcPrChange w:id="658" w:author="Sophie Bur" w:date="2024-03-19T11:59:00Z">
              <w:tcPr>
                <w:tcW w:w="735" w:type="dxa"/>
                <w:tcMar>
                  <w:top w:w="0" w:type="dxa"/>
                  <w:left w:w="0" w:type="dxa"/>
                  <w:bottom w:w="0" w:type="dxa"/>
                  <w:right w:w="0" w:type="dxa"/>
                </w:tcMar>
              </w:tcPr>
            </w:tcPrChange>
          </w:tcPr>
          <w:p w14:paraId="06F65C78" w14:textId="77777777" w:rsidR="0048593E" w:rsidRDefault="00000000">
            <w:pPr>
              <w:widowControl w:val="0"/>
              <w:rPr>
                <w:moveTo w:id="659" w:author="Sophie Bur" w:date="2024-03-19T11:59:00Z"/>
                <w:sz w:val="24"/>
                <w:szCs w:val="24"/>
              </w:rPr>
              <w:pPrChange w:id="660" w:author="Sophie Bur" w:date="2024-03-19T11:59:00Z">
                <w:pPr>
                  <w:framePr w:hSpace="180" w:vSpace="180" w:wrap="around" w:vAnchor="text" w:hAnchor="text"/>
                  <w:widowControl w:val="0"/>
                  <w:jc w:val="center"/>
                </w:pPr>
              </w:pPrChange>
            </w:pPr>
            <w:moveTo w:id="661" w:author="Sophie Bur" w:date="2024-03-19T11:59:00Z">
              <w:r>
                <w:rPr>
                  <w:sz w:val="24"/>
                  <w:szCs w:val="24"/>
                </w:rPr>
                <w:t>1</w:t>
              </w:r>
            </w:moveTo>
          </w:p>
        </w:tc>
        <w:tc>
          <w:tcPr>
            <w:tcW w:w="2025" w:type="dxa"/>
            <w:tcMar>
              <w:top w:w="0" w:type="dxa"/>
              <w:left w:w="0" w:type="dxa"/>
              <w:bottom w:w="0" w:type="dxa"/>
              <w:right w:w="0" w:type="dxa"/>
            </w:tcMar>
            <w:tcPrChange w:id="662" w:author="Sophie Bur" w:date="2024-03-19T11:59:00Z">
              <w:tcPr>
                <w:tcW w:w="2025" w:type="dxa"/>
                <w:tcMar>
                  <w:top w:w="0" w:type="dxa"/>
                  <w:left w:w="0" w:type="dxa"/>
                  <w:bottom w:w="0" w:type="dxa"/>
                  <w:right w:w="0" w:type="dxa"/>
                </w:tcMar>
              </w:tcPr>
            </w:tcPrChange>
          </w:tcPr>
          <w:p w14:paraId="344620FD" w14:textId="77777777" w:rsidR="0048593E" w:rsidRDefault="00000000">
            <w:pPr>
              <w:widowControl w:val="0"/>
              <w:rPr>
                <w:moveTo w:id="663" w:author="Sophie Bur" w:date="2024-03-19T11:59:00Z"/>
                <w:sz w:val="24"/>
                <w:szCs w:val="24"/>
              </w:rPr>
              <w:pPrChange w:id="664" w:author="Sophie Bur" w:date="2024-03-19T11:59:00Z">
                <w:pPr>
                  <w:framePr w:hSpace="180" w:vSpace="180" w:wrap="around" w:vAnchor="text" w:hAnchor="text"/>
                  <w:widowControl w:val="0"/>
                  <w:jc w:val="center"/>
                </w:pPr>
              </w:pPrChange>
            </w:pPr>
            <w:moveTo w:id="665" w:author="Sophie Bur" w:date="2024-03-19T11:59:00Z">
              <w:r>
                <w:rPr>
                  <w:sz w:val="24"/>
                  <w:szCs w:val="24"/>
                </w:rPr>
                <w:t>5</w:t>
              </w:r>
            </w:moveTo>
          </w:p>
        </w:tc>
      </w:tr>
      <w:tr w:rsidR="0048593E" w14:paraId="537D3FD4" w14:textId="77777777">
        <w:tc>
          <w:tcPr>
            <w:tcW w:w="1455" w:type="dxa"/>
            <w:tcMar>
              <w:top w:w="0" w:type="dxa"/>
              <w:left w:w="0" w:type="dxa"/>
              <w:bottom w:w="0" w:type="dxa"/>
              <w:right w:w="0" w:type="dxa"/>
            </w:tcMar>
            <w:tcPrChange w:id="666" w:author="Sophie Bur" w:date="2024-03-19T11:59:00Z">
              <w:tcPr>
                <w:tcW w:w="1455" w:type="dxa"/>
                <w:tcMar>
                  <w:top w:w="0" w:type="dxa"/>
                  <w:left w:w="0" w:type="dxa"/>
                  <w:bottom w:w="0" w:type="dxa"/>
                  <w:right w:w="0" w:type="dxa"/>
                </w:tcMar>
              </w:tcPr>
            </w:tcPrChange>
          </w:tcPr>
          <w:p w14:paraId="3704C55F" w14:textId="77777777" w:rsidR="0048593E" w:rsidRDefault="00000000">
            <w:pPr>
              <w:widowControl w:val="0"/>
              <w:rPr>
                <w:moveTo w:id="667" w:author="Sophie Bur" w:date="2024-03-19T11:59:00Z"/>
                <w:sz w:val="24"/>
                <w:szCs w:val="24"/>
              </w:rPr>
              <w:pPrChange w:id="668" w:author="Sophie Bur" w:date="2024-03-19T11:59:00Z">
                <w:pPr>
                  <w:framePr w:hSpace="180" w:vSpace="180" w:wrap="around" w:vAnchor="text" w:hAnchor="text"/>
                  <w:widowControl w:val="0"/>
                  <w:jc w:val="center"/>
                </w:pPr>
              </w:pPrChange>
            </w:pPr>
            <w:moveTo w:id="669" w:author="Sophie Bur" w:date="2024-03-19T11:59:00Z">
              <w:r>
                <w:rPr>
                  <w:sz w:val="24"/>
                  <w:szCs w:val="24"/>
                </w:rPr>
                <w:t>Canny 1</w:t>
              </w:r>
            </w:moveTo>
          </w:p>
        </w:tc>
        <w:tc>
          <w:tcPr>
            <w:tcW w:w="2775" w:type="dxa"/>
            <w:tcMar>
              <w:top w:w="0" w:type="dxa"/>
              <w:left w:w="0" w:type="dxa"/>
              <w:bottom w:w="0" w:type="dxa"/>
              <w:right w:w="0" w:type="dxa"/>
            </w:tcMar>
            <w:tcPrChange w:id="670" w:author="Sophie Bur" w:date="2024-03-19T11:59:00Z">
              <w:tcPr>
                <w:tcW w:w="2775" w:type="dxa"/>
                <w:tcMar>
                  <w:top w:w="0" w:type="dxa"/>
                  <w:left w:w="0" w:type="dxa"/>
                  <w:bottom w:w="0" w:type="dxa"/>
                  <w:right w:w="0" w:type="dxa"/>
                </w:tcMar>
              </w:tcPr>
            </w:tcPrChange>
          </w:tcPr>
          <w:p w14:paraId="4D1492F9" w14:textId="77777777" w:rsidR="0048593E" w:rsidRDefault="00000000">
            <w:pPr>
              <w:widowControl w:val="0"/>
              <w:rPr>
                <w:moveTo w:id="671" w:author="Sophie Bur" w:date="2024-03-19T11:59:00Z"/>
                <w:sz w:val="24"/>
                <w:szCs w:val="24"/>
              </w:rPr>
              <w:pPrChange w:id="672" w:author="Sophie Bur" w:date="2024-03-19T11:59:00Z">
                <w:pPr>
                  <w:framePr w:hSpace="180" w:vSpace="180" w:wrap="around" w:vAnchor="text" w:hAnchor="text"/>
                  <w:widowControl w:val="0"/>
                  <w:jc w:val="center"/>
                </w:pPr>
              </w:pPrChange>
            </w:pPr>
            <w:moveTo w:id="673" w:author="Sophie Bur" w:date="2024-03-19T11:59:00Z">
              <w:r>
                <w:rPr>
                  <w:sz w:val="24"/>
                  <w:szCs w:val="24"/>
                </w:rPr>
                <w:t>Parameter used to determine lower limit in Canny edge detection</w:t>
              </w:r>
            </w:moveTo>
          </w:p>
        </w:tc>
        <w:tc>
          <w:tcPr>
            <w:tcW w:w="1530" w:type="dxa"/>
            <w:tcMar>
              <w:top w:w="0" w:type="dxa"/>
              <w:left w:w="0" w:type="dxa"/>
              <w:bottom w:w="0" w:type="dxa"/>
              <w:right w:w="0" w:type="dxa"/>
            </w:tcMar>
            <w:tcPrChange w:id="674" w:author="Sophie Bur" w:date="2024-03-19T11:59:00Z">
              <w:tcPr>
                <w:tcW w:w="1530" w:type="dxa"/>
                <w:tcMar>
                  <w:top w:w="0" w:type="dxa"/>
                  <w:left w:w="0" w:type="dxa"/>
                  <w:bottom w:w="0" w:type="dxa"/>
                  <w:right w:w="0" w:type="dxa"/>
                </w:tcMar>
              </w:tcPr>
            </w:tcPrChange>
          </w:tcPr>
          <w:p w14:paraId="29572802" w14:textId="77777777" w:rsidR="0048593E" w:rsidRDefault="00000000">
            <w:pPr>
              <w:widowControl w:val="0"/>
              <w:rPr>
                <w:moveTo w:id="675" w:author="Sophie Bur" w:date="2024-03-19T11:59:00Z"/>
                <w:sz w:val="24"/>
                <w:szCs w:val="24"/>
              </w:rPr>
              <w:pPrChange w:id="676" w:author="Sophie Bur" w:date="2024-03-19T11:59:00Z">
                <w:pPr>
                  <w:framePr w:hSpace="180" w:vSpace="180" w:wrap="around" w:vAnchor="text" w:hAnchor="text"/>
                  <w:widowControl w:val="0"/>
                  <w:jc w:val="center"/>
                </w:pPr>
              </w:pPrChange>
            </w:pPr>
            <w:moveTo w:id="677" w:author="Sophie Bur" w:date="2024-03-19T11:59:00Z">
              <w:r>
                <w:rPr>
                  <w:sz w:val="24"/>
                  <w:szCs w:val="24"/>
                </w:rPr>
                <w:t>4-12</w:t>
              </w:r>
            </w:moveTo>
          </w:p>
        </w:tc>
        <w:tc>
          <w:tcPr>
            <w:tcW w:w="735" w:type="dxa"/>
            <w:tcMar>
              <w:top w:w="0" w:type="dxa"/>
              <w:left w:w="0" w:type="dxa"/>
              <w:bottom w:w="0" w:type="dxa"/>
              <w:right w:w="0" w:type="dxa"/>
            </w:tcMar>
            <w:tcPrChange w:id="678" w:author="Sophie Bur" w:date="2024-03-19T11:59:00Z">
              <w:tcPr>
                <w:tcW w:w="735" w:type="dxa"/>
                <w:tcMar>
                  <w:top w:w="0" w:type="dxa"/>
                  <w:left w:w="0" w:type="dxa"/>
                  <w:bottom w:w="0" w:type="dxa"/>
                  <w:right w:w="0" w:type="dxa"/>
                </w:tcMar>
              </w:tcPr>
            </w:tcPrChange>
          </w:tcPr>
          <w:p w14:paraId="0FA6AE7E" w14:textId="77777777" w:rsidR="0048593E" w:rsidRDefault="00000000">
            <w:pPr>
              <w:widowControl w:val="0"/>
              <w:rPr>
                <w:moveTo w:id="679" w:author="Sophie Bur" w:date="2024-03-19T11:59:00Z"/>
                <w:sz w:val="24"/>
                <w:szCs w:val="24"/>
              </w:rPr>
              <w:pPrChange w:id="680" w:author="Sophie Bur" w:date="2024-03-19T11:59:00Z">
                <w:pPr>
                  <w:framePr w:hSpace="180" w:vSpace="180" w:wrap="around" w:vAnchor="text" w:hAnchor="text"/>
                  <w:widowControl w:val="0"/>
                  <w:jc w:val="center"/>
                </w:pPr>
              </w:pPrChange>
            </w:pPr>
            <w:moveTo w:id="681" w:author="Sophie Bur" w:date="2024-03-19T11:59:00Z">
              <w:r>
                <w:rPr>
                  <w:sz w:val="24"/>
                  <w:szCs w:val="24"/>
                </w:rPr>
                <w:t>2</w:t>
              </w:r>
            </w:moveTo>
          </w:p>
        </w:tc>
        <w:tc>
          <w:tcPr>
            <w:tcW w:w="2025" w:type="dxa"/>
            <w:tcMar>
              <w:top w:w="0" w:type="dxa"/>
              <w:left w:w="0" w:type="dxa"/>
              <w:bottom w:w="0" w:type="dxa"/>
              <w:right w:w="0" w:type="dxa"/>
            </w:tcMar>
            <w:tcPrChange w:id="682" w:author="Sophie Bur" w:date="2024-03-19T11:59:00Z">
              <w:tcPr>
                <w:tcW w:w="2025" w:type="dxa"/>
                <w:tcMar>
                  <w:top w:w="0" w:type="dxa"/>
                  <w:left w:w="0" w:type="dxa"/>
                  <w:bottom w:w="0" w:type="dxa"/>
                  <w:right w:w="0" w:type="dxa"/>
                </w:tcMar>
              </w:tcPr>
            </w:tcPrChange>
          </w:tcPr>
          <w:p w14:paraId="0880E27B" w14:textId="77777777" w:rsidR="0048593E" w:rsidRDefault="00000000">
            <w:pPr>
              <w:widowControl w:val="0"/>
              <w:rPr>
                <w:moveTo w:id="683" w:author="Sophie Bur" w:date="2024-03-19T11:59:00Z"/>
                <w:sz w:val="24"/>
                <w:szCs w:val="24"/>
              </w:rPr>
              <w:pPrChange w:id="684" w:author="Sophie Bur" w:date="2024-03-19T11:59:00Z">
                <w:pPr>
                  <w:framePr w:hSpace="180" w:vSpace="180" w:wrap="around" w:vAnchor="text" w:hAnchor="text"/>
                  <w:widowControl w:val="0"/>
                  <w:jc w:val="center"/>
                </w:pPr>
              </w:pPrChange>
            </w:pPr>
            <w:moveTo w:id="685" w:author="Sophie Bur" w:date="2024-03-19T11:59:00Z">
              <w:r>
                <w:rPr>
                  <w:sz w:val="24"/>
                  <w:szCs w:val="24"/>
                </w:rPr>
                <w:t>5</w:t>
              </w:r>
            </w:moveTo>
          </w:p>
        </w:tc>
      </w:tr>
      <w:tr w:rsidR="0048593E" w14:paraId="1034FFD2" w14:textId="77777777">
        <w:tc>
          <w:tcPr>
            <w:tcW w:w="1455" w:type="dxa"/>
            <w:tcMar>
              <w:top w:w="0" w:type="dxa"/>
              <w:left w:w="0" w:type="dxa"/>
              <w:bottom w:w="0" w:type="dxa"/>
              <w:right w:w="0" w:type="dxa"/>
            </w:tcMar>
            <w:tcPrChange w:id="686" w:author="Sophie Bur" w:date="2024-03-19T11:59:00Z">
              <w:tcPr>
                <w:tcW w:w="1455" w:type="dxa"/>
                <w:tcMar>
                  <w:top w:w="0" w:type="dxa"/>
                  <w:left w:w="0" w:type="dxa"/>
                  <w:bottom w:w="0" w:type="dxa"/>
                  <w:right w:w="0" w:type="dxa"/>
                </w:tcMar>
              </w:tcPr>
            </w:tcPrChange>
          </w:tcPr>
          <w:p w14:paraId="07069C3C" w14:textId="77777777" w:rsidR="0048593E" w:rsidRDefault="00000000">
            <w:pPr>
              <w:widowControl w:val="0"/>
              <w:rPr>
                <w:moveTo w:id="687" w:author="Sophie Bur" w:date="2024-03-19T11:59:00Z"/>
                <w:sz w:val="24"/>
                <w:szCs w:val="24"/>
              </w:rPr>
              <w:pPrChange w:id="688" w:author="Sophie Bur" w:date="2024-03-19T11:59:00Z">
                <w:pPr>
                  <w:framePr w:hSpace="180" w:vSpace="180" w:wrap="around" w:vAnchor="text" w:hAnchor="text"/>
                  <w:widowControl w:val="0"/>
                  <w:jc w:val="center"/>
                </w:pPr>
              </w:pPrChange>
            </w:pPr>
            <w:moveTo w:id="689" w:author="Sophie Bur" w:date="2024-03-19T11:59:00Z">
              <w:r>
                <w:rPr>
                  <w:sz w:val="24"/>
                  <w:szCs w:val="24"/>
                </w:rPr>
                <w:t>Canny 2</w:t>
              </w:r>
            </w:moveTo>
          </w:p>
        </w:tc>
        <w:tc>
          <w:tcPr>
            <w:tcW w:w="2775" w:type="dxa"/>
            <w:tcMar>
              <w:top w:w="0" w:type="dxa"/>
              <w:left w:w="0" w:type="dxa"/>
              <w:bottom w:w="0" w:type="dxa"/>
              <w:right w:w="0" w:type="dxa"/>
            </w:tcMar>
            <w:tcPrChange w:id="690" w:author="Sophie Bur" w:date="2024-03-19T11:59:00Z">
              <w:tcPr>
                <w:tcW w:w="2775" w:type="dxa"/>
                <w:tcMar>
                  <w:top w:w="0" w:type="dxa"/>
                  <w:left w:w="0" w:type="dxa"/>
                  <w:bottom w:w="0" w:type="dxa"/>
                  <w:right w:w="0" w:type="dxa"/>
                </w:tcMar>
              </w:tcPr>
            </w:tcPrChange>
          </w:tcPr>
          <w:p w14:paraId="23A452B6" w14:textId="77777777" w:rsidR="0048593E" w:rsidRDefault="00000000">
            <w:pPr>
              <w:widowControl w:val="0"/>
              <w:rPr>
                <w:moveTo w:id="691" w:author="Sophie Bur" w:date="2024-03-19T11:59:00Z"/>
                <w:sz w:val="24"/>
                <w:szCs w:val="24"/>
              </w:rPr>
              <w:pPrChange w:id="692" w:author="Sophie Bur" w:date="2024-03-19T11:59:00Z">
                <w:pPr>
                  <w:framePr w:hSpace="180" w:vSpace="180" w:wrap="around" w:vAnchor="text" w:hAnchor="text"/>
                  <w:widowControl w:val="0"/>
                  <w:jc w:val="center"/>
                </w:pPr>
              </w:pPrChange>
            </w:pPr>
            <w:moveTo w:id="693" w:author="Sophie Bur" w:date="2024-03-19T11:59:00Z">
              <w:r>
                <w:rPr>
                  <w:sz w:val="24"/>
                  <w:szCs w:val="24"/>
                </w:rPr>
                <w:t>Parameter used to determine upper limit in Canny edge detection</w:t>
              </w:r>
            </w:moveTo>
          </w:p>
        </w:tc>
        <w:tc>
          <w:tcPr>
            <w:tcW w:w="1530" w:type="dxa"/>
            <w:tcMar>
              <w:top w:w="0" w:type="dxa"/>
              <w:left w:w="0" w:type="dxa"/>
              <w:bottom w:w="0" w:type="dxa"/>
              <w:right w:w="0" w:type="dxa"/>
            </w:tcMar>
            <w:tcPrChange w:id="694" w:author="Sophie Bur" w:date="2024-03-19T11:59:00Z">
              <w:tcPr>
                <w:tcW w:w="1530" w:type="dxa"/>
                <w:tcMar>
                  <w:top w:w="0" w:type="dxa"/>
                  <w:left w:w="0" w:type="dxa"/>
                  <w:bottom w:w="0" w:type="dxa"/>
                  <w:right w:w="0" w:type="dxa"/>
                </w:tcMar>
              </w:tcPr>
            </w:tcPrChange>
          </w:tcPr>
          <w:p w14:paraId="7205CA55" w14:textId="77777777" w:rsidR="0048593E" w:rsidRDefault="00000000">
            <w:pPr>
              <w:widowControl w:val="0"/>
              <w:rPr>
                <w:moveTo w:id="695" w:author="Sophie Bur" w:date="2024-03-19T11:59:00Z"/>
                <w:sz w:val="24"/>
                <w:szCs w:val="24"/>
              </w:rPr>
              <w:pPrChange w:id="696" w:author="Sophie Bur" w:date="2024-03-19T11:59:00Z">
                <w:pPr>
                  <w:framePr w:hSpace="180" w:vSpace="180" w:wrap="around" w:vAnchor="text" w:hAnchor="text"/>
                  <w:widowControl w:val="0"/>
                  <w:jc w:val="center"/>
                </w:pPr>
              </w:pPrChange>
            </w:pPr>
            <w:moveTo w:id="697" w:author="Sophie Bur" w:date="2024-03-19T11:59:00Z">
              <w:r>
                <w:rPr>
                  <w:sz w:val="24"/>
                  <w:szCs w:val="24"/>
                </w:rPr>
                <w:t>8,10,13,15,17</w:t>
              </w:r>
            </w:moveTo>
          </w:p>
        </w:tc>
        <w:tc>
          <w:tcPr>
            <w:tcW w:w="735" w:type="dxa"/>
            <w:tcMar>
              <w:top w:w="0" w:type="dxa"/>
              <w:left w:w="0" w:type="dxa"/>
              <w:bottom w:w="0" w:type="dxa"/>
              <w:right w:w="0" w:type="dxa"/>
            </w:tcMar>
            <w:tcPrChange w:id="698" w:author="Sophie Bur" w:date="2024-03-19T11:59:00Z">
              <w:tcPr>
                <w:tcW w:w="735" w:type="dxa"/>
                <w:tcMar>
                  <w:top w:w="0" w:type="dxa"/>
                  <w:left w:w="0" w:type="dxa"/>
                  <w:bottom w:w="0" w:type="dxa"/>
                  <w:right w:w="0" w:type="dxa"/>
                </w:tcMar>
              </w:tcPr>
            </w:tcPrChange>
          </w:tcPr>
          <w:p w14:paraId="63302440" w14:textId="77777777" w:rsidR="0048593E" w:rsidRDefault="0048593E">
            <w:pPr>
              <w:widowControl w:val="0"/>
              <w:rPr>
                <w:moveTo w:id="699" w:author="Sophie Bur" w:date="2024-03-19T11:59:00Z"/>
                <w:sz w:val="24"/>
                <w:szCs w:val="24"/>
              </w:rPr>
              <w:pPrChange w:id="700" w:author="Sophie Bur" w:date="2024-03-19T11:59:00Z">
                <w:pPr>
                  <w:framePr w:hSpace="180" w:vSpace="180" w:wrap="around" w:vAnchor="text" w:hAnchor="text"/>
                  <w:widowControl w:val="0"/>
                  <w:jc w:val="center"/>
                </w:pPr>
              </w:pPrChange>
            </w:pPr>
          </w:p>
        </w:tc>
        <w:tc>
          <w:tcPr>
            <w:tcW w:w="2025" w:type="dxa"/>
            <w:tcMar>
              <w:top w:w="0" w:type="dxa"/>
              <w:left w:w="0" w:type="dxa"/>
              <w:bottom w:w="0" w:type="dxa"/>
              <w:right w:w="0" w:type="dxa"/>
            </w:tcMar>
            <w:tcPrChange w:id="701" w:author="Sophie Bur" w:date="2024-03-19T11:59:00Z">
              <w:tcPr>
                <w:tcW w:w="2025" w:type="dxa"/>
                <w:tcMar>
                  <w:top w:w="0" w:type="dxa"/>
                  <w:left w:w="0" w:type="dxa"/>
                  <w:bottom w:w="0" w:type="dxa"/>
                  <w:right w:w="0" w:type="dxa"/>
                </w:tcMar>
              </w:tcPr>
            </w:tcPrChange>
          </w:tcPr>
          <w:p w14:paraId="48EB9161" w14:textId="77777777" w:rsidR="0048593E" w:rsidRDefault="00000000">
            <w:pPr>
              <w:widowControl w:val="0"/>
              <w:rPr>
                <w:moveTo w:id="702" w:author="Sophie Bur" w:date="2024-03-19T11:59:00Z"/>
                <w:sz w:val="24"/>
                <w:szCs w:val="24"/>
              </w:rPr>
              <w:pPrChange w:id="703" w:author="Sophie Bur" w:date="2024-03-19T11:59:00Z">
                <w:pPr>
                  <w:framePr w:hSpace="180" w:vSpace="180" w:wrap="around" w:vAnchor="text" w:hAnchor="text"/>
                  <w:widowControl w:val="0"/>
                  <w:jc w:val="center"/>
                </w:pPr>
              </w:pPrChange>
            </w:pPr>
            <w:moveTo w:id="704" w:author="Sophie Bur" w:date="2024-03-19T11:59:00Z">
              <w:r>
                <w:rPr>
                  <w:sz w:val="24"/>
                  <w:szCs w:val="24"/>
                </w:rPr>
                <w:t>14</w:t>
              </w:r>
            </w:moveTo>
          </w:p>
        </w:tc>
      </w:tr>
    </w:tbl>
    <w:p w14:paraId="5C46DD00" w14:textId="77777777" w:rsidR="0048593E" w:rsidRDefault="0048593E">
      <w:pPr>
        <w:rPr>
          <w:moveTo w:id="705" w:author="Sophie Bur" w:date="2024-03-19T11:59:00Z"/>
          <w:sz w:val="24"/>
          <w:szCs w:val="24"/>
        </w:rPr>
        <w:pPrChange w:id="706" w:author="Sophie Bur" w:date="2024-03-19T11:59:00Z">
          <w:pPr>
            <w:spacing w:line="276" w:lineRule="auto"/>
            <w:jc w:val="both"/>
          </w:pPr>
        </w:pPrChange>
      </w:pPr>
    </w:p>
    <w:p w14:paraId="25992E4E" w14:textId="77777777" w:rsidR="0048593E" w:rsidRDefault="0048593E">
      <w:pPr>
        <w:rPr>
          <w:moveTo w:id="707" w:author="Sophie Bur" w:date="2024-03-19T11:59:00Z"/>
          <w:sz w:val="24"/>
          <w:szCs w:val="24"/>
        </w:rPr>
        <w:pPrChange w:id="708" w:author="Sophie Bur" w:date="2024-03-19T11:59:00Z">
          <w:pPr>
            <w:spacing w:line="276" w:lineRule="auto"/>
            <w:jc w:val="both"/>
          </w:pPr>
        </w:pPrChange>
      </w:pPr>
    </w:p>
    <w:p w14:paraId="00922FFF" w14:textId="77777777" w:rsidR="0048593E" w:rsidRDefault="00000000">
      <w:pPr>
        <w:rPr>
          <w:moveTo w:id="709" w:author="Sophie Bur" w:date="2024-03-19T11:59:00Z"/>
          <w:sz w:val="24"/>
          <w:szCs w:val="24"/>
        </w:rPr>
        <w:pPrChange w:id="710" w:author="Sophie Bur" w:date="2024-03-19T11:59:00Z">
          <w:pPr>
            <w:spacing w:line="276" w:lineRule="auto"/>
            <w:jc w:val="both"/>
          </w:pPr>
        </w:pPrChange>
      </w:pPr>
      <w:moveTo w:id="711" w:author="Sophie Bur" w:date="2024-03-19T11:59:00Z">
        <w:r>
          <w:rPr>
            <w:sz w:val="24"/>
            <w:szCs w:val="24"/>
          </w:rPr>
          <w:tab/>
        </w:r>
      </w:moveTo>
    </w:p>
    <w:p w14:paraId="0347EBF5" w14:textId="77777777" w:rsidR="0048593E" w:rsidRDefault="0048593E">
      <w:pPr>
        <w:rPr>
          <w:moveTo w:id="712" w:author="Sophie Bur" w:date="2024-03-19T11:59:00Z"/>
          <w:b/>
          <w:sz w:val="24"/>
          <w:szCs w:val="24"/>
        </w:rPr>
        <w:pPrChange w:id="713" w:author="Sophie Bur" w:date="2024-03-19T11:59:00Z">
          <w:pPr>
            <w:spacing w:line="276" w:lineRule="auto"/>
            <w:jc w:val="both"/>
          </w:pPr>
        </w:pPrChange>
      </w:pPr>
    </w:p>
    <w:p w14:paraId="7933D0D2" w14:textId="77777777" w:rsidR="0048593E" w:rsidRDefault="0048593E">
      <w:pPr>
        <w:spacing w:line="360" w:lineRule="auto"/>
        <w:rPr>
          <w:moveTo w:id="714" w:author="Sophie Bur" w:date="2024-03-19T11:59:00Z"/>
          <w:b/>
          <w:sz w:val="24"/>
          <w:szCs w:val="24"/>
        </w:rPr>
        <w:pPrChange w:id="715" w:author="Sophie Bur" w:date="2024-03-19T11:59:00Z">
          <w:pPr>
            <w:spacing w:line="276" w:lineRule="auto"/>
            <w:jc w:val="both"/>
          </w:pPr>
        </w:pPrChange>
      </w:pPr>
    </w:p>
    <w:moveToRangeEnd w:id="561"/>
    <w:p w14:paraId="68DB4FE9" w14:textId="77777777" w:rsidR="00B028CC" w:rsidRDefault="00000000">
      <w:pPr>
        <w:spacing w:line="276" w:lineRule="auto"/>
        <w:ind w:firstLine="720"/>
        <w:jc w:val="both"/>
        <w:rPr>
          <w:del w:id="716" w:author="Sophie Bur" w:date="2024-03-19T11:59:00Z"/>
          <w:b/>
          <w:sz w:val="24"/>
          <w:szCs w:val="24"/>
        </w:rPr>
      </w:pPr>
      <w:del w:id="717" w:author="Sophie Bur" w:date="2024-03-19T11:59:00Z">
        <w:r>
          <w:rPr>
            <w:b/>
            <w:sz w:val="24"/>
            <w:szCs w:val="24"/>
          </w:rPr>
          <w:lastRenderedPageBreak/>
          <w:delText>Dataset (I)</w:delText>
        </w:r>
      </w:del>
    </w:p>
    <w:p w14:paraId="40958FB0" w14:textId="77777777" w:rsidR="00B028CC" w:rsidRDefault="00000000">
      <w:pPr>
        <w:spacing w:line="276" w:lineRule="auto"/>
        <w:ind w:firstLine="720"/>
        <w:jc w:val="both"/>
        <w:rPr>
          <w:del w:id="718" w:author="Sophie Bur" w:date="2024-03-19T11:59:00Z"/>
          <w:sz w:val="24"/>
          <w:szCs w:val="24"/>
        </w:rPr>
      </w:pPr>
      <w:del w:id="719" w:author="Sophie Bur" w:date="2024-03-19T11:59:00Z">
        <w:r>
          <w:rPr>
            <w:sz w:val="24"/>
            <w:szCs w:val="24"/>
          </w:rPr>
          <w:delText>In the summer of 2022 we collected close-up video recordings of a family of captive Siamang residents at Jaderpark Tier- und Freizeitpark an der Nordsee, Germany. Over a combined period of about a month, we opportunistically recorded singing events, usually occurring each morning of the day.  We also recorded audio using multiple sources around the facility. This results in a dataset containing over  7+ hours of siamang singing, including analyzable data of 5 individuals (adult male and female, two subadults females, and one infantile male), consisting of 600GB of audiovisual materials in total, all openly published on the Donders repository with the following associated DOI (</w:delText>
        </w:r>
        <w:r>
          <w:fldChar w:fldCharType="begin"/>
        </w:r>
        <w:r>
          <w:delInstrText>HYPERLINK "https://data.donders.ru.nl/collections/di/dcc/DSC_2022.00071_151/metadata?0" \h</w:delInstrText>
        </w:r>
        <w:r>
          <w:fldChar w:fldCharType="separate"/>
        </w:r>
        <w:r>
          <w:rPr>
            <w:color w:val="1155CC"/>
            <w:sz w:val="24"/>
            <w:szCs w:val="24"/>
            <w:u w:val="single"/>
          </w:rPr>
          <w:delText>10.34973/6apg-q804</w:delText>
        </w:r>
        <w:r>
          <w:rPr>
            <w:color w:val="1155CC"/>
            <w:sz w:val="24"/>
            <w:szCs w:val="24"/>
            <w:u w:val="single"/>
          </w:rPr>
          <w:fldChar w:fldCharType="end"/>
        </w:r>
        <w:r>
          <w:rPr>
            <w:sz w:val="24"/>
            <w:szCs w:val="24"/>
          </w:rPr>
          <w:delText>). We have applied motion tracking to all the video data. The resulting time series data (and tracking videos) are also stored on the repository. Together this open dataset allows for easy study of air sac dynamics, but also articulatory rhythms as the kinematic dataset also contains tracking of labial kinematics.</w:delText>
        </w:r>
      </w:del>
    </w:p>
    <w:p w14:paraId="44B617F2" w14:textId="77777777" w:rsidR="00B028CC" w:rsidRDefault="00B028CC">
      <w:pPr>
        <w:spacing w:line="276" w:lineRule="auto"/>
        <w:ind w:firstLine="720"/>
        <w:jc w:val="both"/>
        <w:rPr>
          <w:del w:id="720" w:author="Sophie Bur" w:date="2024-03-19T11:59:00Z"/>
          <w:rFonts w:ascii="Times" w:eastAsia="Times" w:hAnsi="Times" w:cs="Times"/>
          <w:sz w:val="24"/>
          <w:szCs w:val="24"/>
        </w:rPr>
      </w:pPr>
    </w:p>
    <w:p w14:paraId="18C183EC" w14:textId="77777777" w:rsidR="00B028CC" w:rsidRDefault="00000000">
      <w:pPr>
        <w:spacing w:line="276" w:lineRule="auto"/>
        <w:ind w:firstLine="720"/>
        <w:jc w:val="both"/>
        <w:rPr>
          <w:del w:id="721" w:author="Sophie Bur" w:date="2024-03-19T11:59:00Z"/>
          <w:b/>
          <w:sz w:val="24"/>
          <w:szCs w:val="24"/>
        </w:rPr>
      </w:pPr>
      <w:del w:id="722" w:author="Sophie Bur" w:date="2024-03-19T11:59:00Z">
        <w:r>
          <w:rPr>
            <w:b/>
            <w:sz w:val="24"/>
            <w:szCs w:val="24"/>
          </w:rPr>
          <w:delText>Computer vision tools to estimate air sac inflation and other spherical objects (II)</w:delText>
        </w:r>
      </w:del>
    </w:p>
    <w:p w14:paraId="52EEA284" w14:textId="77777777" w:rsidR="00B028CC" w:rsidRDefault="00000000">
      <w:pPr>
        <w:spacing w:line="276" w:lineRule="auto"/>
        <w:jc w:val="both"/>
        <w:rPr>
          <w:del w:id="723" w:author="Sophie Bur" w:date="2024-03-19T11:59:00Z"/>
          <w:sz w:val="24"/>
          <w:szCs w:val="24"/>
        </w:rPr>
      </w:pPr>
      <w:del w:id="724" w:author="Sophie Bur" w:date="2024-03-19T11:59:00Z">
        <w:r>
          <w:rPr>
            <w:sz w:val="24"/>
            <w:szCs w:val="24"/>
          </w:rPr>
          <w:tab/>
          <w:delText xml:space="preserve">In our investigation, we found two broad approaches that each had benefits and drawbacks. Firstly, we settled on a method that in principle could work immediately on any data that contains spherical structures: the Hough Transform. However, this method was not always stable across different scene parameters (contrast, blur, background etc), and we, therefore, also investigated a supervised approach, utilizing Deeplabcut </w:delText>
        </w:r>
        <w:r>
          <w:fldChar w:fldCharType="begin"/>
        </w:r>
        <w:r>
          <w:delInstrText>HYPERLINK "https://www.zotero.org/google-docs/?AWqEVf" \h</w:delInstrText>
        </w:r>
        <w:r>
          <w:fldChar w:fldCharType="separate"/>
        </w:r>
        <w:r>
          <w:rPr>
            <w:sz w:val="24"/>
            <w:szCs w:val="24"/>
          </w:rPr>
          <w:delText>(</w:delText>
        </w:r>
        <w:r>
          <w:rPr>
            <w:sz w:val="24"/>
            <w:szCs w:val="24"/>
          </w:rPr>
          <w:fldChar w:fldCharType="end"/>
        </w:r>
        <w:r>
          <w:fldChar w:fldCharType="begin"/>
        </w:r>
        <w:r>
          <w:delInstrText>HYPERLINK "https://www.zotero.org/google-docs/?AWqEVf" \h</w:delInstrText>
        </w:r>
        <w:r>
          <w:fldChar w:fldCharType="separate"/>
        </w:r>
        <w:r>
          <w:rPr>
            <w:i/>
            <w:sz w:val="24"/>
            <w:szCs w:val="24"/>
          </w:rPr>
          <w:delText>3</w:delText>
        </w:r>
        <w:r>
          <w:rPr>
            <w:i/>
            <w:sz w:val="24"/>
            <w:szCs w:val="24"/>
          </w:rPr>
          <w:fldChar w:fldCharType="end"/>
        </w:r>
        <w:r>
          <w:fldChar w:fldCharType="begin"/>
        </w:r>
        <w:r>
          <w:delInstrText>HYPERLINK "https://www.zotero.org/google-docs/?AWqEVf" \h</w:delInstrText>
        </w:r>
        <w:r>
          <w:fldChar w:fldCharType="separate"/>
        </w:r>
        <w:r>
          <w:rPr>
            <w:sz w:val="24"/>
            <w:szCs w:val="24"/>
          </w:rPr>
          <w:delText>)</w:delText>
        </w:r>
        <w:r>
          <w:rPr>
            <w:sz w:val="24"/>
            <w:szCs w:val="24"/>
          </w:rPr>
          <w:fldChar w:fldCharType="end"/>
        </w:r>
        <w:r>
          <w:rPr>
            <w:sz w:val="24"/>
            <w:szCs w:val="24"/>
          </w:rPr>
          <w:delText xml:space="preserve"> with additional computations for estimating spherical radii from point-based tracking.</w:delText>
        </w:r>
      </w:del>
    </w:p>
    <w:p w14:paraId="27DD7B1F" w14:textId="77777777" w:rsidR="00B028CC" w:rsidRDefault="00B028CC">
      <w:pPr>
        <w:spacing w:line="276" w:lineRule="auto"/>
        <w:jc w:val="both"/>
        <w:rPr>
          <w:del w:id="725" w:author="Sophie Bur" w:date="2024-03-19T11:59:00Z"/>
          <w:sz w:val="24"/>
          <w:szCs w:val="24"/>
        </w:rPr>
      </w:pPr>
    </w:p>
    <w:p w14:paraId="76C90D94" w14:textId="77777777" w:rsidR="00B028CC" w:rsidRDefault="00000000">
      <w:pPr>
        <w:spacing w:line="276" w:lineRule="auto"/>
        <w:ind w:firstLine="720"/>
        <w:jc w:val="both"/>
        <w:rPr>
          <w:del w:id="726" w:author="Sophie Bur" w:date="2024-03-19T11:59:00Z"/>
          <w:sz w:val="24"/>
          <w:szCs w:val="24"/>
        </w:rPr>
      </w:pPr>
      <w:del w:id="727" w:author="Sophie Bur" w:date="2024-03-19T11:59:00Z">
        <w:r>
          <w:rPr>
            <w:b/>
            <w:sz w:val="24"/>
            <w:szCs w:val="24"/>
          </w:rPr>
          <w:delText xml:space="preserve">Unsupervised Computer Vision: Hough Transform. </w:delText>
        </w:r>
        <w:r>
          <w:rPr>
            <w:sz w:val="24"/>
            <w:szCs w:val="24"/>
          </w:rPr>
          <w:delText xml:space="preserve">The Hough Transform is a feature extraction technique dating back to the early sixties </w:delText>
        </w:r>
        <w:r>
          <w:fldChar w:fldCharType="begin"/>
        </w:r>
        <w:r>
          <w:delInstrText>HYPERLINK "https://www.zotero.org/google-docs/?rfg3zO" \h</w:delInstrText>
        </w:r>
        <w:r>
          <w:fldChar w:fldCharType="separate"/>
        </w:r>
        <w:r>
          <w:rPr>
            <w:sz w:val="24"/>
            <w:szCs w:val="24"/>
          </w:rPr>
          <w:delText>(</w:delText>
        </w:r>
        <w:r>
          <w:rPr>
            <w:sz w:val="24"/>
            <w:szCs w:val="24"/>
          </w:rPr>
          <w:fldChar w:fldCharType="end"/>
        </w:r>
        <w:r>
          <w:fldChar w:fldCharType="begin"/>
        </w:r>
        <w:r>
          <w:delInstrText>HYPERLINK "https://www.zotero.org/google-docs/?rfg3zO" \h</w:delInstrText>
        </w:r>
        <w:r>
          <w:fldChar w:fldCharType="separate"/>
        </w:r>
        <w:r>
          <w:rPr>
            <w:i/>
            <w:sz w:val="24"/>
            <w:szCs w:val="24"/>
          </w:rPr>
          <w:delText>39</w:delText>
        </w:r>
        <w:r>
          <w:rPr>
            <w:i/>
            <w:sz w:val="24"/>
            <w:szCs w:val="24"/>
          </w:rPr>
          <w:fldChar w:fldCharType="end"/>
        </w:r>
        <w:r>
          <w:fldChar w:fldCharType="begin"/>
        </w:r>
        <w:r>
          <w:delInstrText>HYPERLINK "https://www.zotero.org/google-docs/?rfg3zO" \h</w:delInstrText>
        </w:r>
        <w:r>
          <w:fldChar w:fldCharType="separate"/>
        </w:r>
        <w:r>
          <w:rPr>
            <w:sz w:val="24"/>
            <w:szCs w:val="24"/>
          </w:rPr>
          <w:delText>)</w:delText>
        </w:r>
        <w:r>
          <w:rPr>
            <w:sz w:val="24"/>
            <w:szCs w:val="24"/>
          </w:rPr>
          <w:fldChar w:fldCharType="end"/>
        </w:r>
        <w:r>
          <w:rPr>
            <w:sz w:val="24"/>
            <w:szCs w:val="24"/>
          </w:rPr>
          <w:delText xml:space="preserve">. It is used to find imperfect instances of shapes in an image. First, it was only implemented for straight lines. In a voting procedure, the most likely instance of the imperfect line is found in an image. It was later extended also to find other shapes, most prominently circles and ellipses </w:delText>
        </w:r>
        <w:r>
          <w:fldChar w:fldCharType="begin"/>
        </w:r>
        <w:r>
          <w:delInstrText>HYPERLINK "https://www.zotero.org/google-docs/?9wGpJr" \h</w:delInstrText>
        </w:r>
        <w:r>
          <w:fldChar w:fldCharType="separate"/>
        </w:r>
        <w:r>
          <w:rPr>
            <w:sz w:val="24"/>
            <w:szCs w:val="24"/>
          </w:rPr>
          <w:delText>(</w:delText>
        </w:r>
        <w:r>
          <w:rPr>
            <w:sz w:val="24"/>
            <w:szCs w:val="24"/>
          </w:rPr>
          <w:fldChar w:fldCharType="end"/>
        </w:r>
        <w:r>
          <w:fldChar w:fldCharType="begin"/>
        </w:r>
        <w:r>
          <w:delInstrText>HYPERLINK "https://www.zotero.org/google-docs/?9wGpJr" \h</w:delInstrText>
        </w:r>
        <w:r>
          <w:fldChar w:fldCharType="separate"/>
        </w:r>
        <w:r>
          <w:rPr>
            <w:i/>
            <w:sz w:val="24"/>
            <w:szCs w:val="24"/>
          </w:rPr>
          <w:delText>40</w:delText>
        </w:r>
        <w:r>
          <w:rPr>
            <w:i/>
            <w:sz w:val="24"/>
            <w:szCs w:val="24"/>
          </w:rPr>
          <w:fldChar w:fldCharType="end"/>
        </w:r>
        <w:r>
          <w:fldChar w:fldCharType="begin"/>
        </w:r>
        <w:r>
          <w:delInstrText>HYPERLINK "https://www.zotero.org/google-docs/?9wGpJr" \h</w:delInstrText>
        </w:r>
        <w:r>
          <w:fldChar w:fldCharType="separate"/>
        </w:r>
        <w:r>
          <w:rPr>
            <w:sz w:val="24"/>
            <w:szCs w:val="24"/>
          </w:rPr>
          <w:delText>)</w:delText>
        </w:r>
        <w:r>
          <w:rPr>
            <w:sz w:val="24"/>
            <w:szCs w:val="24"/>
          </w:rPr>
          <w:fldChar w:fldCharType="end"/>
        </w:r>
        <w:r>
          <w:rPr>
            <w:sz w:val="24"/>
            <w:szCs w:val="24"/>
          </w:rPr>
          <w:delText xml:space="preserve">. In this paper, we use this purely analytical approach to detect imperfect circles, namely the air sacs of the siamangs that can be approximated as circles in 2D space (Figure 3). The current Hough transform procedure has the advantage of being unsupervised so it can be applied without the need for pre-labeled training data. Further, our implementation works easily on local desktops or laptops with commonly available CPUs. The disadvantage is that the parameter settings are very sensitive to differences in lighting and color arrangements. This makes the Hough transform implementation sometimes tricky to stabilize for tracking large badges of videos (see performance quantification below). This is why we started to explore other supervised computer vision options. A jupyter notebook for tracking custom-picked videos with the Hough transform is provided on our </w:delText>
        </w:r>
        <w:r>
          <w:fldChar w:fldCharType="begin"/>
        </w:r>
        <w:r>
          <w:delInstrText>HYPERLINK "https://github.com/WimPouw/AirSacTracker/blob/main/Toolkit/module_hough/AirSacTracking_with_Hough.ipynb" \h</w:delInstrText>
        </w:r>
        <w:r>
          <w:fldChar w:fldCharType="separate"/>
        </w:r>
        <w:r>
          <w:rPr>
            <w:color w:val="1155CC"/>
            <w:sz w:val="24"/>
            <w:szCs w:val="24"/>
            <w:u w:val="single"/>
          </w:rPr>
          <w:delText>https://github.com/WimPouw/AirSacTracker/tree/main</w:delText>
        </w:r>
        <w:r>
          <w:rPr>
            <w:color w:val="1155CC"/>
            <w:sz w:val="24"/>
            <w:szCs w:val="24"/>
            <w:u w:val="single"/>
          </w:rPr>
          <w:fldChar w:fldCharType="end"/>
        </w:r>
        <w:r>
          <w:rPr>
            <w:sz w:val="24"/>
            <w:szCs w:val="24"/>
          </w:rPr>
          <w:delText>.</w:delText>
        </w:r>
      </w:del>
    </w:p>
    <w:p w14:paraId="1A1AE53F" w14:textId="77777777" w:rsidR="00B028CC" w:rsidRDefault="00B028CC">
      <w:pPr>
        <w:spacing w:line="276" w:lineRule="auto"/>
        <w:ind w:firstLine="720"/>
        <w:jc w:val="both"/>
        <w:rPr>
          <w:del w:id="728" w:author="Sophie Bur" w:date="2024-03-19T11:59:00Z"/>
          <w:sz w:val="24"/>
          <w:szCs w:val="24"/>
        </w:rPr>
      </w:pPr>
    </w:p>
    <w:p w14:paraId="14D96CBE" w14:textId="77777777" w:rsidR="00B028CC" w:rsidRDefault="00000000">
      <w:pPr>
        <w:spacing w:line="276" w:lineRule="auto"/>
        <w:jc w:val="center"/>
        <w:rPr>
          <w:del w:id="729" w:author="Sophie Bur" w:date="2024-03-19T11:59:00Z"/>
          <w:sz w:val="24"/>
          <w:szCs w:val="24"/>
        </w:rPr>
      </w:pPr>
      <w:del w:id="730" w:author="Sophie Bur" w:date="2024-03-19T11:59:00Z">
        <w:r>
          <w:rPr>
            <w:noProof/>
            <w:sz w:val="24"/>
            <w:szCs w:val="24"/>
          </w:rPr>
          <w:drawing>
            <wp:inline distT="114300" distB="114300" distL="114300" distR="114300" wp14:anchorId="45C54DC1" wp14:editId="3D44C59F">
              <wp:extent cx="3803476" cy="1322161"/>
              <wp:effectExtent l="0" t="0" r="0" b="0"/>
              <wp:docPr id="71772983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7"/>
                      <a:srcRect t="10738"/>
                      <a:stretch>
                        <a:fillRect/>
                      </a:stretch>
                    </pic:blipFill>
                    <pic:spPr>
                      <a:xfrm>
                        <a:off x="0" y="0"/>
                        <a:ext cx="3803476" cy="1322161"/>
                      </a:xfrm>
                      <a:prstGeom prst="rect">
                        <a:avLst/>
                      </a:prstGeom>
                      <a:ln/>
                    </pic:spPr>
                  </pic:pic>
                </a:graphicData>
              </a:graphic>
            </wp:inline>
          </w:drawing>
        </w:r>
      </w:del>
    </w:p>
    <w:p w14:paraId="742D7A1B" w14:textId="77777777" w:rsidR="00B028CC" w:rsidRDefault="00B028CC">
      <w:pPr>
        <w:jc w:val="both"/>
        <w:rPr>
          <w:del w:id="731" w:author="Sophie Bur" w:date="2024-03-19T11:59:00Z"/>
          <w:b/>
        </w:rPr>
      </w:pPr>
    </w:p>
    <w:p w14:paraId="53DF042E" w14:textId="0FB249C9" w:rsidR="0048593E" w:rsidRDefault="00000000">
      <w:pPr>
        <w:spacing w:line="360" w:lineRule="auto"/>
        <w:rPr>
          <w:ins w:id="732" w:author="Sophie Bur" w:date="2024-03-19T11:59:00Z"/>
          <w:b/>
          <w:sz w:val="24"/>
          <w:szCs w:val="24"/>
        </w:rPr>
      </w:pPr>
      <w:del w:id="733" w:author="Sophie Bur" w:date="2024-03-19T11:59:00Z">
        <w:r>
          <w:rPr>
            <w:b/>
            <w:sz w:val="24"/>
            <w:szCs w:val="24"/>
          </w:rPr>
          <w:delText>Figure 3</w:delText>
        </w:r>
      </w:del>
    </w:p>
    <w:p w14:paraId="2DB03BFE" w14:textId="77777777" w:rsidR="0048593E" w:rsidRDefault="0048593E">
      <w:pPr>
        <w:spacing w:line="360" w:lineRule="auto"/>
        <w:rPr>
          <w:ins w:id="734" w:author="Sophie Bur" w:date="2024-03-19T11:59:00Z"/>
          <w:b/>
          <w:sz w:val="24"/>
          <w:szCs w:val="24"/>
        </w:rPr>
      </w:pPr>
    </w:p>
    <w:p w14:paraId="5CFA4C99" w14:textId="77777777" w:rsidR="0048593E" w:rsidRDefault="0048593E">
      <w:pPr>
        <w:spacing w:line="360" w:lineRule="auto"/>
        <w:rPr>
          <w:ins w:id="735" w:author="Sophie Bur" w:date="2024-03-19T11:59:00Z"/>
          <w:b/>
          <w:sz w:val="24"/>
          <w:szCs w:val="24"/>
        </w:rPr>
      </w:pPr>
    </w:p>
    <w:p w14:paraId="095974CF" w14:textId="77777777" w:rsidR="0048593E" w:rsidRDefault="0048593E">
      <w:pPr>
        <w:spacing w:line="360" w:lineRule="auto"/>
        <w:rPr>
          <w:ins w:id="736" w:author="Sophie Bur" w:date="2024-03-19T11:59:00Z"/>
          <w:b/>
          <w:sz w:val="24"/>
          <w:szCs w:val="24"/>
        </w:rPr>
      </w:pPr>
    </w:p>
    <w:p w14:paraId="47E2D9E7" w14:textId="77777777" w:rsidR="0048593E" w:rsidRDefault="0048593E">
      <w:pPr>
        <w:spacing w:line="360" w:lineRule="auto"/>
        <w:rPr>
          <w:ins w:id="737" w:author="Sophie Bur" w:date="2024-03-19T11:59:00Z"/>
          <w:b/>
          <w:sz w:val="24"/>
          <w:szCs w:val="24"/>
        </w:rPr>
      </w:pPr>
    </w:p>
    <w:p w14:paraId="64CE4F4D" w14:textId="77777777" w:rsidR="0048593E" w:rsidRDefault="00000000">
      <w:pPr>
        <w:spacing w:line="360" w:lineRule="auto"/>
        <w:rPr>
          <w:ins w:id="738" w:author="Sophie Bur" w:date="2024-03-19T11:59:00Z"/>
          <w:b/>
          <w:sz w:val="24"/>
          <w:szCs w:val="24"/>
        </w:rPr>
      </w:pPr>
      <w:ins w:id="739" w:author="Sophie Bur" w:date="2024-03-19T11:59:00Z">
        <w:r>
          <w:br w:type="page"/>
        </w:r>
      </w:ins>
    </w:p>
    <w:p w14:paraId="59C53BC0" w14:textId="3657786A" w:rsidR="0048593E" w:rsidRDefault="00000000">
      <w:pPr>
        <w:rPr>
          <w:b/>
          <w:sz w:val="24"/>
          <w:rPrChange w:id="740" w:author="Sophie Bur" w:date="2024-03-19T11:59:00Z">
            <w:rPr/>
          </w:rPrChange>
        </w:rPr>
        <w:pPrChange w:id="741" w:author="Sophie Bur" w:date="2024-03-19T11:59:00Z">
          <w:pPr>
            <w:jc w:val="both"/>
          </w:pPr>
        </w:pPrChange>
      </w:pPr>
      <w:ins w:id="742" w:author="Sophie Bur" w:date="2024-03-19T11:59:00Z">
        <w:r>
          <w:rPr>
            <w:b/>
            <w:sz w:val="24"/>
            <w:szCs w:val="24"/>
          </w:rPr>
          <w:lastRenderedPageBreak/>
          <w:t>Figure 4</w:t>
        </w:r>
      </w:ins>
      <w:r>
        <w:rPr>
          <w:b/>
          <w:sz w:val="24"/>
          <w:szCs w:val="24"/>
        </w:rPr>
        <w:t xml:space="preserve">: Example </w:t>
      </w:r>
      <w:ins w:id="743" w:author="Sophie Bur" w:date="2024-03-19T11:59:00Z">
        <w:r>
          <w:rPr>
            <w:b/>
            <w:sz w:val="24"/>
            <w:szCs w:val="24"/>
          </w:rPr>
          <w:t xml:space="preserve">of our </w:t>
        </w:r>
      </w:ins>
      <w:r>
        <w:rPr>
          <w:b/>
          <w:sz w:val="24"/>
          <w:szCs w:val="24"/>
        </w:rPr>
        <w:t xml:space="preserve">Hough </w:t>
      </w:r>
      <w:del w:id="744" w:author="Sophie Bur" w:date="2024-03-19T11:59:00Z">
        <w:r>
          <w:rPr>
            <w:b/>
            <w:sz w:val="24"/>
            <w:szCs w:val="24"/>
          </w:rPr>
          <w:delText>transform</w:delText>
        </w:r>
      </w:del>
      <w:ins w:id="745" w:author="Sophie Bur" w:date="2024-03-19T11:59:00Z">
        <w:r>
          <w:rPr>
            <w:b/>
            <w:sz w:val="24"/>
            <w:szCs w:val="24"/>
          </w:rPr>
          <w:t>Transform</w:t>
        </w:r>
      </w:ins>
      <w:r>
        <w:rPr>
          <w:b/>
          <w:sz w:val="24"/>
          <w:szCs w:val="24"/>
        </w:rPr>
        <w:t xml:space="preserve"> approach.</w:t>
      </w:r>
      <w:r>
        <w:rPr>
          <w:sz w:val="24"/>
          <w:rPrChange w:id="746" w:author="Sophie Bur" w:date="2024-03-19T11:59:00Z">
            <w:rPr/>
          </w:rPrChange>
        </w:rPr>
        <w:t xml:space="preserve"> </w:t>
      </w:r>
      <w:r>
        <w:rPr>
          <w:sz w:val="24"/>
          <w:szCs w:val="24"/>
        </w:rPr>
        <w:t xml:space="preserve"> Examples: </w:t>
      </w:r>
      <w:del w:id="747" w:author="Sophie Bur" w:date="2024-03-19T11:59:00Z">
        <w:r>
          <w:rPr>
            <w:sz w:val="24"/>
            <w:szCs w:val="24"/>
          </w:rPr>
          <w:delText xml:space="preserve">current </w:delText>
        </w:r>
      </w:del>
      <w:r>
        <w:rPr>
          <w:sz w:val="24"/>
          <w:szCs w:val="24"/>
        </w:rPr>
        <w:t>Hough Transform tool applied to</w:t>
      </w:r>
      <w:ins w:id="748" w:author="Sophie Bur" w:date="2024-03-19T11:59:00Z">
        <w:r>
          <w:rPr>
            <w:sz w:val="24"/>
            <w:szCs w:val="24"/>
          </w:rPr>
          <w:t xml:space="preserve"> a</w:t>
        </w:r>
      </w:ins>
      <w:r>
        <w:rPr>
          <w:sz w:val="24"/>
          <w:szCs w:val="24"/>
        </w:rPr>
        <w:t xml:space="preserve"> video of a siamang (see </w:t>
      </w:r>
      <w:r>
        <w:fldChar w:fldCharType="begin"/>
      </w:r>
      <w:r>
        <w:instrText>HYPERLINK "https://tsg-131-174-75-200.hosting.ru.nl/samples_airsactoolkit/example8_tracked_rec.mp4" \h</w:instrText>
      </w:r>
      <w:r>
        <w:fldChar w:fldCharType="separate"/>
      </w:r>
      <w:r>
        <w:rPr>
          <w:color w:val="1155CC"/>
          <w:sz w:val="24"/>
          <w:szCs w:val="24"/>
          <w:u w:val="single"/>
        </w:rPr>
        <w:t>here</w:t>
      </w:r>
      <w:r>
        <w:rPr>
          <w:color w:val="1155CC"/>
          <w:sz w:val="24"/>
          <w:szCs w:val="24"/>
          <w:u w:val="single"/>
        </w:rPr>
        <w:fldChar w:fldCharType="end"/>
      </w:r>
      <w:r>
        <w:rPr>
          <w:sz w:val="24"/>
          <w:szCs w:val="24"/>
        </w:rPr>
        <w:t>) and a green tree frog (</w:t>
      </w:r>
      <w:r>
        <w:rPr>
          <w:i/>
          <w:sz w:val="24"/>
          <w:szCs w:val="24"/>
        </w:rPr>
        <w:t>Hyla cinerea</w:t>
      </w:r>
      <w:r>
        <w:rPr>
          <w:sz w:val="24"/>
          <w:szCs w:val="24"/>
        </w:rPr>
        <w:t xml:space="preserve">; see sample </w:t>
      </w:r>
      <w:r>
        <w:fldChar w:fldCharType="begin"/>
      </w:r>
      <w:r>
        <w:instrText>HYPERLINK "https://tsg-131-174-75-200.hosting.ru.nl/samples_airsactoolkit/green_tree_frog_example.mp4" \h</w:instrText>
      </w:r>
      <w:r>
        <w:fldChar w:fldCharType="separate"/>
      </w:r>
      <w:r>
        <w:rPr>
          <w:color w:val="1155CC"/>
          <w:sz w:val="24"/>
          <w:szCs w:val="24"/>
          <w:u w:val="single"/>
        </w:rPr>
        <w:t>here</w:t>
      </w:r>
      <w:r>
        <w:rPr>
          <w:color w:val="1155CC"/>
          <w:sz w:val="24"/>
          <w:szCs w:val="24"/>
          <w:u w:val="single"/>
        </w:rPr>
        <w:fldChar w:fldCharType="end"/>
      </w:r>
      <w:del w:id="749" w:author="Sophie Bur" w:date="2024-03-19T11:59:00Z">
        <w:r>
          <w:rPr>
            <w:sz w:val="24"/>
            <w:szCs w:val="24"/>
          </w:rPr>
          <w:delText>) .</w:delText>
        </w:r>
      </w:del>
      <w:ins w:id="750" w:author="Sophie Bur" w:date="2024-03-19T11:59:00Z">
        <w:r>
          <w:rPr>
            <w:sz w:val="24"/>
            <w:szCs w:val="24"/>
          </w:rPr>
          <w:t>), with satisfactory performance for some purposes such as position tracking or large-scale changes in inflation (but after investigation of tracking performances we favor DLC+).</w:t>
        </w:r>
      </w:ins>
      <w:r>
        <w:rPr>
          <w:sz w:val="24"/>
          <w:szCs w:val="24"/>
        </w:rPr>
        <w:t xml:space="preserve"> </w:t>
      </w:r>
    </w:p>
    <w:p w14:paraId="7E921B79" w14:textId="77777777" w:rsidR="0048593E" w:rsidRDefault="00000000">
      <w:pPr>
        <w:spacing w:line="360" w:lineRule="auto"/>
        <w:jc w:val="center"/>
        <w:rPr>
          <w:ins w:id="751" w:author="Sophie Bur" w:date="2024-03-19T11:59:00Z"/>
          <w:sz w:val="24"/>
          <w:szCs w:val="24"/>
        </w:rPr>
      </w:pPr>
      <w:ins w:id="752" w:author="Sophie Bur" w:date="2024-03-19T11:59:00Z">
        <w:r>
          <w:rPr>
            <w:noProof/>
            <w:sz w:val="24"/>
            <w:szCs w:val="24"/>
          </w:rPr>
          <w:drawing>
            <wp:inline distT="114300" distB="114300" distL="114300" distR="114300" wp14:anchorId="1B5F7989" wp14:editId="38C64959">
              <wp:extent cx="3803476" cy="1322161"/>
              <wp:effectExtent l="0" t="0" r="0" b="0"/>
              <wp:docPr id="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7"/>
                      <a:srcRect t="10738"/>
                      <a:stretch>
                        <a:fillRect/>
                      </a:stretch>
                    </pic:blipFill>
                    <pic:spPr>
                      <a:xfrm>
                        <a:off x="0" y="0"/>
                        <a:ext cx="3803476" cy="1322161"/>
                      </a:xfrm>
                      <a:prstGeom prst="rect">
                        <a:avLst/>
                      </a:prstGeom>
                      <a:ln/>
                    </pic:spPr>
                  </pic:pic>
                </a:graphicData>
              </a:graphic>
            </wp:inline>
          </w:drawing>
        </w:r>
      </w:ins>
    </w:p>
    <w:p w14:paraId="4634F249" w14:textId="77777777" w:rsidR="0048593E" w:rsidRDefault="0048593E">
      <w:pPr>
        <w:rPr>
          <w:ins w:id="753" w:author="Sophie Bur" w:date="2024-03-19T11:59:00Z"/>
          <w:sz w:val="24"/>
          <w:szCs w:val="24"/>
        </w:rPr>
      </w:pPr>
    </w:p>
    <w:p w14:paraId="783FA1C6" w14:textId="77777777" w:rsidR="0048593E" w:rsidRDefault="0048593E">
      <w:pPr>
        <w:rPr>
          <w:sz w:val="24"/>
          <w:szCs w:val="24"/>
        </w:rPr>
        <w:pPrChange w:id="754" w:author="Sophie Bur" w:date="2024-03-19T11:59:00Z">
          <w:pPr>
            <w:spacing w:line="276" w:lineRule="auto"/>
            <w:jc w:val="both"/>
          </w:pPr>
        </w:pPrChange>
      </w:pPr>
    </w:p>
    <w:p w14:paraId="3C2E1F2B" w14:textId="54B33FBE" w:rsidR="0048593E" w:rsidRDefault="00000000">
      <w:pPr>
        <w:spacing w:line="360" w:lineRule="auto"/>
        <w:rPr>
          <w:ins w:id="755" w:author="Sophie Bur" w:date="2024-03-19T11:59:00Z"/>
          <w:b/>
          <w:sz w:val="24"/>
          <w:szCs w:val="24"/>
        </w:rPr>
      </w:pPr>
      <w:r>
        <w:rPr>
          <w:b/>
          <w:sz w:val="24"/>
          <w:szCs w:val="24"/>
        </w:rPr>
        <w:t xml:space="preserve">Supervised </w:t>
      </w:r>
      <w:del w:id="756" w:author="Sophie Bur" w:date="2024-03-19T11:59:00Z">
        <w:r>
          <w:rPr>
            <w:b/>
            <w:sz w:val="24"/>
            <w:szCs w:val="24"/>
          </w:rPr>
          <w:delText>Computer Vision</w:delText>
        </w:r>
      </w:del>
      <w:ins w:id="757" w:author="Sophie Bur" w:date="2024-03-19T11:59:00Z">
        <w:r>
          <w:rPr>
            <w:b/>
            <w:sz w:val="24"/>
            <w:szCs w:val="24"/>
          </w:rPr>
          <w:t>computer vision</w:t>
        </w:r>
      </w:ins>
      <w:r>
        <w:rPr>
          <w:b/>
          <w:sz w:val="24"/>
          <w:szCs w:val="24"/>
        </w:rPr>
        <w:t xml:space="preserve">: DeepLabCut </w:t>
      </w:r>
      <w:ins w:id="758" w:author="Sophie Bur" w:date="2024-03-19T11:59:00Z">
        <w:r>
          <w:rPr>
            <w:b/>
            <w:sz w:val="24"/>
            <w:szCs w:val="24"/>
          </w:rPr>
          <w:t xml:space="preserve">+ Landau </w:t>
        </w:r>
      </w:ins>
      <w:r>
        <w:rPr>
          <w:b/>
          <w:sz w:val="24"/>
          <w:szCs w:val="24"/>
        </w:rPr>
        <w:t>(DLC</w:t>
      </w:r>
      <w:ins w:id="759" w:author="Sophie Bur" w:date="2024-03-19T11:59:00Z">
        <w:r>
          <w:rPr>
            <w:b/>
            <w:sz w:val="24"/>
            <w:szCs w:val="24"/>
          </w:rPr>
          <w:t>+)</w:t>
        </w:r>
      </w:ins>
    </w:p>
    <w:p w14:paraId="506E805F" w14:textId="21B034C2" w:rsidR="0048593E" w:rsidRDefault="00000000">
      <w:pPr>
        <w:spacing w:line="360" w:lineRule="auto"/>
        <w:rPr>
          <w:ins w:id="760" w:author="Sophie Bur" w:date="2024-03-19T11:59:00Z"/>
          <w:sz w:val="24"/>
          <w:szCs w:val="24"/>
        </w:rPr>
      </w:pPr>
      <w:moveToRangeStart w:id="761" w:author="Sophie Bur" w:date="2024-03-19T11:59:00Z" w:name="move161742003"/>
      <w:moveTo w:id="762" w:author="Sophie Bur" w:date="2024-03-19T11:59:00Z">
        <w:r>
          <w:rPr>
            <w:b/>
            <w:sz w:val="24"/>
            <w:szCs w:val="24"/>
          </w:rPr>
          <w:tab/>
          <w:t>DLC model info.</w:t>
        </w:r>
      </w:moveTo>
      <w:moveToRangeEnd w:id="761"/>
      <w:del w:id="763" w:author="Sophie Bur" w:date="2024-03-19T11:59:00Z">
        <w:r>
          <w:rPr>
            <w:b/>
            <w:sz w:val="24"/>
            <w:szCs w:val="24"/>
          </w:rPr>
          <w:delText>+).</w:delText>
        </w:r>
      </w:del>
      <w:r>
        <w:rPr>
          <w:b/>
          <w:sz w:val="24"/>
          <w:szCs w:val="24"/>
        </w:rPr>
        <w:t xml:space="preserve"> </w:t>
      </w:r>
      <w:r>
        <w:rPr>
          <w:sz w:val="24"/>
          <w:szCs w:val="24"/>
        </w:rPr>
        <w:t xml:space="preserve">We </w:t>
      </w:r>
      <w:del w:id="764" w:author="Sophie Bur" w:date="2024-03-19T11:59:00Z">
        <w:r>
          <w:rPr>
            <w:sz w:val="24"/>
            <w:szCs w:val="24"/>
          </w:rPr>
          <w:delText>used DeepLabCut (version 2) to train a ResNet-101 pre-</w:delText>
        </w:r>
      </w:del>
      <w:r>
        <w:rPr>
          <w:sz w:val="24"/>
          <w:szCs w:val="24"/>
        </w:rPr>
        <w:t xml:space="preserve">trained </w:t>
      </w:r>
      <w:ins w:id="765" w:author="Sophie Bur" w:date="2024-03-19T11:59:00Z">
        <w:r>
          <w:rPr>
            <w:sz w:val="24"/>
            <w:szCs w:val="24"/>
          </w:rPr>
          <w:t xml:space="preserve">a Resnet-101 convolutional neural </w:t>
        </w:r>
      </w:ins>
      <w:r>
        <w:rPr>
          <w:sz w:val="24"/>
          <w:szCs w:val="24"/>
        </w:rPr>
        <w:t xml:space="preserve">network </w:t>
      </w:r>
      <w:del w:id="766" w:author="Sophie Bur" w:date="2024-03-19T11:59:00Z">
        <w:r>
          <w:rPr>
            <w:sz w:val="24"/>
            <w:szCs w:val="24"/>
          </w:rPr>
          <w:delText>to detect 9 keypoints, 5 of</w:delText>
        </w:r>
      </w:del>
      <w:ins w:id="767" w:author="Sophie Bur" w:date="2024-03-19T11:59:00Z">
        <w:r>
          <w:rPr>
            <w:sz w:val="24"/>
            <w:szCs w:val="24"/>
          </w:rPr>
          <w:t>at 500K iterations</w:t>
        </w:r>
        <w:r>
          <w:rPr>
            <w:sz w:val="24"/>
            <w:szCs w:val="24"/>
            <w:vertAlign w:val="superscript"/>
          </w:rPr>
          <w:footnoteReference w:id="2"/>
        </w:r>
        <w:r>
          <w:rPr>
            <w:sz w:val="24"/>
            <w:szCs w:val="24"/>
          </w:rPr>
          <w:t xml:space="preserve"> using Deeplabcut 2.0 </w:t>
        </w:r>
        <w:r>
          <w:fldChar w:fldCharType="begin"/>
        </w:r>
        <w:r>
          <w:instrText>HYPERLINK "https://www.zotero.org/google-docs/?UEQ4VV" \h</w:instrText>
        </w:r>
        <w:r>
          <w:fldChar w:fldCharType="separate"/>
        </w:r>
        <w:r>
          <w:rPr>
            <w:sz w:val="24"/>
            <w:szCs w:val="24"/>
          </w:rPr>
          <w:t>(3,4)</w:t>
        </w:r>
        <w:r>
          <w:rPr>
            <w:sz w:val="24"/>
            <w:szCs w:val="24"/>
          </w:rPr>
          <w:fldChar w:fldCharType="end"/>
        </w:r>
        <w:r>
          <w:rPr>
            <w:sz w:val="24"/>
            <w:szCs w:val="24"/>
          </w:rPr>
          <w:t>. We first trained a shallower network, Resnet-50,</w:t>
        </w:r>
      </w:ins>
      <w:r>
        <w:rPr>
          <w:sz w:val="24"/>
          <w:szCs w:val="24"/>
        </w:rPr>
        <w:t xml:space="preserve"> which </w:t>
      </w:r>
      <w:del w:id="769" w:author="Sophie Bur" w:date="2024-03-19T11:59:00Z">
        <w:r>
          <w:rPr>
            <w:sz w:val="24"/>
            <w:szCs w:val="24"/>
          </w:rPr>
          <w:delText>would be used for</w:delText>
        </w:r>
      </w:del>
      <w:ins w:id="770" w:author="Sophie Bur" w:date="2024-03-19T11:59:00Z">
        <w:r>
          <w:rPr>
            <w:sz w:val="24"/>
            <w:szCs w:val="24"/>
          </w:rPr>
          <w:t>yielded poor</w:t>
        </w:r>
      </w:ins>
      <w:r>
        <w:rPr>
          <w:sz w:val="24"/>
          <w:szCs w:val="24"/>
        </w:rPr>
        <w:t xml:space="preserve"> air sac </w:t>
      </w:r>
      <w:del w:id="771" w:author="Sophie Bur" w:date="2024-03-19T11:59:00Z">
        <w:r>
          <w:rPr>
            <w:sz w:val="24"/>
            <w:szCs w:val="24"/>
          </w:rPr>
          <w:delText xml:space="preserve">inflation estimation, </w:delText>
        </w:r>
      </w:del>
      <w:ins w:id="772" w:author="Sophie Bur" w:date="2024-03-19T11:59:00Z">
        <w:r>
          <w:rPr>
            <w:sz w:val="24"/>
            <w:szCs w:val="24"/>
          </w:rPr>
          <w:t xml:space="preserve">tracking </w:t>
        </w:r>
      </w:ins>
      <w:r>
        <w:rPr>
          <w:sz w:val="24"/>
          <w:szCs w:val="24"/>
        </w:rPr>
        <w:t xml:space="preserve">and </w:t>
      </w:r>
      <w:del w:id="773" w:author="Sophie Bur" w:date="2024-03-19T11:59:00Z">
        <w:r>
          <w:rPr>
            <w:sz w:val="24"/>
            <w:szCs w:val="24"/>
          </w:rPr>
          <w:delText>four</w:delText>
        </w:r>
      </w:del>
      <w:ins w:id="774" w:author="Sophie Bur" w:date="2024-03-19T11:59:00Z">
        <w:r>
          <w:rPr>
            <w:sz w:val="24"/>
            <w:szCs w:val="24"/>
          </w:rPr>
          <w:t>was soon abandoned. The</w:t>
        </w:r>
      </w:ins>
      <w:r>
        <w:rPr>
          <w:sz w:val="24"/>
          <w:szCs w:val="24"/>
        </w:rPr>
        <w:t xml:space="preserve"> key points </w:t>
      </w:r>
      <w:ins w:id="775" w:author="Sophie Bur" w:date="2024-03-19T11:59:00Z">
        <w:r>
          <w:rPr>
            <w:sz w:val="24"/>
            <w:szCs w:val="24"/>
          </w:rPr>
          <w:t xml:space="preserve">that our model tracks are: ['UpperLip', 'LowerLip', 'Nose', 'EyeBridge', 'Start_outline_outer_left', 'Start_outline_outer_right', 'LowestPoint_outline, 'MidLowleft_outline', 'MidLowright_outline']. The model weights and metadata (e.g., training loss data) can be found </w:t>
        </w:r>
      </w:ins>
      <w:r>
        <w:rPr>
          <w:sz w:val="24"/>
          <w:szCs w:val="24"/>
        </w:rPr>
        <w:t xml:space="preserve">on </w:t>
      </w:r>
      <w:ins w:id="776" w:author="Sophie Bur" w:date="2024-03-19T11:59:00Z">
        <w:r>
          <w:rPr>
            <w:sz w:val="24"/>
            <w:szCs w:val="24"/>
          </w:rPr>
          <w:t>our github.</w:t>
        </w:r>
      </w:ins>
    </w:p>
    <w:p w14:paraId="3A3FAEDA" w14:textId="7FE4CCDE" w:rsidR="0048593E" w:rsidRDefault="00000000">
      <w:pPr>
        <w:spacing w:line="360" w:lineRule="auto"/>
        <w:ind w:firstLine="720"/>
        <w:rPr>
          <w:ins w:id="777" w:author="Sophie Bur" w:date="2024-03-19T11:59:00Z"/>
          <w:b/>
          <w:sz w:val="24"/>
          <w:szCs w:val="24"/>
        </w:rPr>
      </w:pPr>
      <w:ins w:id="778" w:author="Sophie Bur" w:date="2024-03-19T11:59:00Z">
        <w:r>
          <w:rPr>
            <w:b/>
            <w:sz w:val="24"/>
            <w:szCs w:val="24"/>
          </w:rPr>
          <w:t>DLC labeling</w:t>
        </w:r>
      </w:ins>
      <w:moveToRangeStart w:id="779" w:author="Sophie Bur" w:date="2024-03-19T11:59:00Z" w:name="move161742004"/>
      <w:moveTo w:id="780" w:author="Sophie Bur" w:date="2024-03-19T11:59:00Z">
        <w:r>
          <w:rPr>
            <w:b/>
            <w:sz w:val="24"/>
            <w:szCs w:val="24"/>
          </w:rPr>
          <w:t xml:space="preserve">. </w:t>
        </w:r>
        <w:r>
          <w:rPr>
            <w:sz w:val="24"/>
            <w:szCs w:val="24"/>
          </w:rPr>
          <w:t xml:space="preserve">A training dataset was created with a labeling approach that is optimized for 2D tracking of semi-circular 3D objects under variable camera angles. </w:t>
        </w:r>
        <w:moveToRangeStart w:id="781" w:author="Sophie Bur" w:date="2024-03-19T11:59:00Z" w:name="move161742005"/>
        <w:moveToRangeEnd w:id="779"/>
        <w:r>
          <w:rPr>
            <w:sz w:val="24"/>
            <w:szCs w:val="24"/>
          </w:rPr>
          <w:t xml:space="preserve">We found the following DLC labeling approach provides a robust method for tracking circular objects with DLC+. Firstly, we define the start of the outline on the left of the </w:t>
        </w:r>
      </w:moveTo>
      <w:moveToRangeEnd w:id="781"/>
      <w:del w:id="782" w:author="Sophie Bur" w:date="2024-03-19T11:59:00Z">
        <w:r>
          <w:rPr>
            <w:sz w:val="24"/>
            <w:szCs w:val="24"/>
          </w:rPr>
          <w:delText>the face (</w:delText>
        </w:r>
      </w:del>
      <w:ins w:id="783" w:author="Sophie Bur" w:date="2024-03-19T11:59:00Z">
        <w:r>
          <w:rPr>
            <w:sz w:val="24"/>
            <w:szCs w:val="24"/>
          </w:rPr>
          <w:t>semi-circle, then the right end of the outline (figure 5). These are fixed points and can be isolated based solely on visual features in the frame as they do not require the context of other points to be determined. The other non-fixed points lie on the edge of the air sac but are further defined in relation to the fixed points. The lowest point is defined as a point on the edge of the air sac, on the middle of a line perpendicular to the line between the start left and the end right. Then, the middle points along the circle are defined for the left and right sides. Note, that this labeling method allows for a well-formed description of each point, regardless of the perspective of the siamang (see figure 5). Only three points are necessary to estimate a circle in the subsequent Landau estimation, described below. By aiming to track five points while only three are necessary, the tracking becomes more error-</w:t>
        </w:r>
        <w:r>
          <w:rPr>
            <w:sz w:val="24"/>
            <w:szCs w:val="24"/>
          </w:rPr>
          <w:lastRenderedPageBreak/>
          <w:t xml:space="preserve">robust, as the likelihood of two points dropping out of the frame is much </w:t>
        </w:r>
      </w:ins>
      <w:r>
        <w:rPr>
          <w:sz w:val="24"/>
          <w:szCs w:val="24"/>
        </w:rPr>
        <w:t xml:space="preserve">lower </w:t>
      </w:r>
      <w:ins w:id="784" w:author="Sophie Bur" w:date="2024-03-19T11:59:00Z">
        <w:r>
          <w:rPr>
            <w:sz w:val="24"/>
            <w:szCs w:val="24"/>
          </w:rPr>
          <w:t xml:space="preserve">than a single one dropping out. </w:t>
        </w:r>
      </w:ins>
    </w:p>
    <w:p w14:paraId="3823C214" w14:textId="77777777" w:rsidR="0048593E" w:rsidRDefault="00000000">
      <w:pPr>
        <w:rPr>
          <w:ins w:id="785" w:author="Sophie Bur" w:date="2024-03-19T11:59:00Z"/>
          <w:sz w:val="24"/>
          <w:szCs w:val="24"/>
        </w:rPr>
      </w:pPr>
      <w:ins w:id="786" w:author="Sophie Bur" w:date="2024-03-19T11:59:00Z">
        <w:r>
          <w:rPr>
            <w:b/>
            <w:noProof/>
            <w:sz w:val="24"/>
            <w:szCs w:val="24"/>
          </w:rPr>
          <w:drawing>
            <wp:inline distT="114300" distB="114300" distL="114300" distR="114300" wp14:anchorId="29F8A73C" wp14:editId="433482B6">
              <wp:extent cx="5960428" cy="3048612"/>
              <wp:effectExtent l="0" t="0" r="0" b="0"/>
              <wp:docPr id="1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8"/>
                      <a:srcRect l="677" r="2497"/>
                      <a:stretch>
                        <a:fillRect/>
                      </a:stretch>
                    </pic:blipFill>
                    <pic:spPr>
                      <a:xfrm>
                        <a:off x="0" y="0"/>
                        <a:ext cx="5960428" cy="3048612"/>
                      </a:xfrm>
                      <a:prstGeom prst="rect">
                        <a:avLst/>
                      </a:prstGeom>
                      <a:ln/>
                    </pic:spPr>
                  </pic:pic>
                </a:graphicData>
              </a:graphic>
            </wp:inline>
          </w:drawing>
        </w:r>
        <w:r>
          <w:rPr>
            <w:b/>
            <w:sz w:val="24"/>
            <w:szCs w:val="24"/>
          </w:rPr>
          <w:t xml:space="preserve">Figure 5. DLC labeling approach for DLC+. </w:t>
        </w:r>
        <w:r>
          <w:rPr>
            <w:sz w:val="24"/>
            <w:szCs w:val="24"/>
          </w:rPr>
          <w:t xml:space="preserve">The five points to be tracked on the air sac outline are depicted. Note that two outline ends, which we call fixed points, are clearly defined. The other three points are defined relative to these fixed points. Firstly, it is the middle point between the start and end point (vertically defined by being on the edge of the air sac). The two other points are again the middle of the start or end and the adjacent middle point. In this way, we ensure that DCL can always determine the points, even when some are not determinable, without relating them to the two fixed start and end points. As such, some points are only relationally but nevertheless systematically definable. </w:t>
        </w:r>
      </w:ins>
    </w:p>
    <w:p w14:paraId="4ED94DC9" w14:textId="77777777" w:rsidR="0048593E" w:rsidRDefault="0048593E">
      <w:pPr>
        <w:rPr>
          <w:moveTo w:id="787" w:author="Sophie Bur" w:date="2024-03-19T11:59:00Z"/>
          <w:sz w:val="24"/>
          <w:szCs w:val="24"/>
        </w:rPr>
        <w:pPrChange w:id="788" w:author="Sophie Bur" w:date="2024-03-19T11:59:00Z">
          <w:pPr>
            <w:spacing w:line="276" w:lineRule="auto"/>
            <w:jc w:val="both"/>
          </w:pPr>
        </w:pPrChange>
      </w:pPr>
      <w:moveToRangeStart w:id="789" w:author="Sophie Bur" w:date="2024-03-19T11:59:00Z" w:name="move161742006"/>
    </w:p>
    <w:p w14:paraId="0189EDAB" w14:textId="5F0FE280" w:rsidR="0048593E" w:rsidRDefault="00000000">
      <w:pPr>
        <w:spacing w:line="360" w:lineRule="auto"/>
        <w:rPr>
          <w:sz w:val="24"/>
          <w:szCs w:val="24"/>
        </w:rPr>
        <w:pPrChange w:id="790" w:author="Sophie Bur" w:date="2024-03-19T11:59:00Z">
          <w:pPr>
            <w:spacing w:line="276" w:lineRule="auto"/>
            <w:ind w:firstLine="720"/>
            <w:jc w:val="both"/>
          </w:pPr>
        </w:pPrChange>
      </w:pPr>
      <w:moveTo w:id="791" w:author="Sophie Bur" w:date="2024-03-19T11:59:00Z">
        <w:r>
          <w:rPr>
            <w:b/>
            <w:sz w:val="24"/>
            <w:szCs w:val="24"/>
          </w:rPr>
          <w:tab/>
          <w:t>DLC training set</w:t>
        </w:r>
      </w:moveTo>
      <w:moveToRangeEnd w:id="789"/>
      <w:del w:id="792" w:author="Sophie Bur" w:date="2024-03-19T11:59:00Z">
        <w:r>
          <w:rPr>
            <w:sz w:val="24"/>
            <w:szCs w:val="24"/>
          </w:rPr>
          <w:delText>lip, upper lip, nosetip, eyebridge).</w:delText>
        </w:r>
      </w:del>
      <w:ins w:id="793" w:author="Sophie Bur" w:date="2024-03-19T11:59:00Z">
        <w:r>
          <w:rPr>
            <w:b/>
            <w:sz w:val="24"/>
            <w:szCs w:val="24"/>
          </w:rPr>
          <w:t xml:space="preserve"> and internal DLC validation. </w:t>
        </w:r>
        <w:r>
          <w:rPr>
            <w:sz w:val="24"/>
            <w:szCs w:val="24"/>
          </w:rPr>
          <w:t>The total number of hand-annotated images was 390, with only one animal prominently in the frame</w:t>
        </w:r>
        <w:r>
          <w:rPr>
            <w:sz w:val="24"/>
            <w:szCs w:val="24"/>
            <w:vertAlign w:val="superscript"/>
          </w:rPr>
          <w:footnoteReference w:id="3"/>
        </w:r>
        <w:r>
          <w:rPr>
            <w:sz w:val="24"/>
            <w:szCs w:val="24"/>
          </w:rPr>
          <w:t>. This set of images was used as a training (90%) and test (10%) set for training of the DLC model.</w:t>
        </w:r>
      </w:ins>
      <w:r>
        <w:rPr>
          <w:sz w:val="24"/>
          <w:szCs w:val="24"/>
        </w:rPr>
        <w:t xml:space="preserve"> After training (500k iterations), we yielded a pixel error for 0.6 likelihood tracked points of 9.5 pixels for the test image set (for 1920*1080 = 2.073.600 pixel images).</w:t>
      </w:r>
      <w:del w:id="795" w:author="Sophie Bur" w:date="2024-03-19T11:59:00Z">
        <w:r>
          <w:rPr>
            <w:sz w:val="24"/>
            <w:szCs w:val="24"/>
          </w:rPr>
          <w:delText xml:space="preserve"> The trained ResNet-101 model and a jupyter notebook for tracking custom-picked videos with DLC, with radius estimation (DLC+) are provided on our </w:delText>
        </w:r>
        <w:r>
          <w:fldChar w:fldCharType="begin"/>
        </w:r>
        <w:r>
          <w:delInstrText>HYPERLINK "https://github.com/WimPouw/AirSacTracker/tree/main" \h</w:delInstrText>
        </w:r>
        <w:r>
          <w:fldChar w:fldCharType="separate"/>
        </w:r>
        <w:r>
          <w:rPr>
            <w:color w:val="1155CC"/>
            <w:sz w:val="24"/>
            <w:szCs w:val="24"/>
            <w:u w:val="single"/>
          </w:rPr>
          <w:delText>GitHub</w:delText>
        </w:r>
        <w:r>
          <w:rPr>
            <w:color w:val="1155CC"/>
            <w:sz w:val="24"/>
            <w:szCs w:val="24"/>
            <w:u w:val="single"/>
          </w:rPr>
          <w:fldChar w:fldCharType="end"/>
        </w:r>
        <w:r>
          <w:rPr>
            <w:sz w:val="24"/>
            <w:szCs w:val="24"/>
          </w:rPr>
          <w:delText>.</w:delText>
        </w:r>
      </w:del>
    </w:p>
    <w:p w14:paraId="7F712BDA" w14:textId="77777777" w:rsidR="00B028CC" w:rsidRDefault="00000000">
      <w:pPr>
        <w:spacing w:line="276" w:lineRule="auto"/>
        <w:ind w:firstLine="720"/>
        <w:jc w:val="both"/>
        <w:rPr>
          <w:del w:id="796" w:author="Sophie Bur" w:date="2024-03-19T11:59:00Z"/>
          <w:sz w:val="24"/>
          <w:szCs w:val="24"/>
        </w:rPr>
      </w:pPr>
      <w:moveToRangeStart w:id="797" w:author="Sophie Bur" w:date="2024-03-19T11:59:00Z" w:name="move161742007"/>
      <w:moveTo w:id="798" w:author="Sophie Bur" w:date="2024-03-19T11:59:00Z">
        <w:r>
          <w:rPr>
            <w:b/>
            <w:sz w:val="24"/>
            <w:szCs w:val="24"/>
          </w:rPr>
          <w:tab/>
          <w:t xml:space="preserve">DLC+: Radius estimate using Landau. </w:t>
        </w:r>
      </w:moveTo>
      <w:moveToRangeEnd w:id="797"/>
    </w:p>
    <w:p w14:paraId="33AC44DB" w14:textId="77777777" w:rsidR="00B028CC" w:rsidRDefault="00000000">
      <w:pPr>
        <w:spacing w:line="276" w:lineRule="auto"/>
        <w:ind w:firstLine="720"/>
        <w:jc w:val="both"/>
        <w:rPr>
          <w:del w:id="799" w:author="Sophie Bur" w:date="2024-03-19T11:59:00Z"/>
          <w:sz w:val="24"/>
          <w:szCs w:val="24"/>
        </w:rPr>
      </w:pPr>
      <w:del w:id="800" w:author="Sophie Bur" w:date="2024-03-19T11:59:00Z">
        <w:r>
          <w:rPr>
            <w:sz w:val="24"/>
            <w:szCs w:val="24"/>
          </w:rPr>
          <w:delText xml:space="preserve">Key points of the air sac with a likelihood above 0.6 are used to estimate circles. We use the ‘Landau geometric circle fit’ method by </w:delText>
        </w:r>
        <w:r>
          <w:fldChar w:fldCharType="begin"/>
        </w:r>
        <w:r>
          <w:delInstrText>HYPERLINK "https://www.zotero.org/google-docs/?RwN5od" \h</w:delInstrText>
        </w:r>
        <w:r>
          <w:fldChar w:fldCharType="separate"/>
        </w:r>
        <w:r>
          <w:rPr>
            <w:sz w:val="24"/>
            <w:szCs w:val="24"/>
          </w:rPr>
          <w:delText>(</w:delText>
        </w:r>
        <w:r>
          <w:rPr>
            <w:sz w:val="24"/>
            <w:szCs w:val="24"/>
          </w:rPr>
          <w:fldChar w:fldCharType="end"/>
        </w:r>
        <w:r>
          <w:fldChar w:fldCharType="begin"/>
        </w:r>
        <w:r>
          <w:delInstrText>HYPERLINK "https://www.zotero.org/google-docs/?RwN5od" \h</w:delInstrText>
        </w:r>
        <w:r>
          <w:fldChar w:fldCharType="separate"/>
        </w:r>
        <w:r>
          <w:rPr>
            <w:i/>
            <w:sz w:val="24"/>
            <w:szCs w:val="24"/>
          </w:rPr>
          <w:delText>41</w:delText>
        </w:r>
        <w:r>
          <w:rPr>
            <w:i/>
            <w:sz w:val="24"/>
            <w:szCs w:val="24"/>
          </w:rPr>
          <w:fldChar w:fldCharType="end"/>
        </w:r>
        <w:r>
          <w:fldChar w:fldCharType="begin"/>
        </w:r>
        <w:r>
          <w:delInstrText>HYPERLINK "https://www.zotero.org/google-docs/?RwN5od" \h</w:delInstrText>
        </w:r>
        <w:r>
          <w:fldChar w:fldCharType="separate"/>
        </w:r>
        <w:r>
          <w:rPr>
            <w:sz w:val="24"/>
            <w:szCs w:val="24"/>
          </w:rPr>
          <w:delText>)</w:delText>
        </w:r>
        <w:r>
          <w:rPr>
            <w:sz w:val="24"/>
            <w:szCs w:val="24"/>
          </w:rPr>
          <w:fldChar w:fldCharType="end"/>
        </w:r>
        <w:r>
          <w:rPr>
            <w:sz w:val="24"/>
            <w:szCs w:val="24"/>
          </w:rPr>
          <w:delText xml:space="preserve">, an ordinary least square estimation method that allows for estimating circles from at least three points. For an example see of DLC+ see </w:delText>
        </w:r>
        <w:r>
          <w:fldChar w:fldCharType="begin"/>
        </w:r>
        <w:r>
          <w:delInstrText>HYPERLINK "https://tsg-131-174-75-200.hosting.ru.nl/samples_airsactoolkit/June16_02_circle_rec.mp4" \h</w:delInstrText>
        </w:r>
        <w:r>
          <w:fldChar w:fldCharType="separate"/>
        </w:r>
        <w:r>
          <w:rPr>
            <w:color w:val="1155CC"/>
            <w:sz w:val="24"/>
            <w:szCs w:val="24"/>
            <w:u w:val="single"/>
          </w:rPr>
          <w:delText>here</w:delText>
        </w:r>
        <w:r>
          <w:rPr>
            <w:color w:val="1155CC"/>
            <w:sz w:val="24"/>
            <w:szCs w:val="24"/>
            <w:u w:val="single"/>
          </w:rPr>
          <w:fldChar w:fldCharType="end"/>
        </w:r>
        <w:r>
          <w:rPr>
            <w:sz w:val="24"/>
            <w:szCs w:val="24"/>
          </w:rPr>
          <w:delText xml:space="preserve"> (colored dots represent DLC trained position estimates, and a circle represents the landau circle fit on those points).</w:delText>
        </w:r>
      </w:del>
    </w:p>
    <w:p w14:paraId="72DA465E" w14:textId="77777777" w:rsidR="00B028CC" w:rsidRDefault="00B028CC">
      <w:pPr>
        <w:spacing w:line="276" w:lineRule="auto"/>
        <w:ind w:firstLine="720"/>
        <w:jc w:val="both"/>
        <w:rPr>
          <w:del w:id="801" w:author="Sophie Bur" w:date="2024-03-19T11:59:00Z"/>
          <w:sz w:val="24"/>
          <w:szCs w:val="24"/>
        </w:rPr>
      </w:pPr>
    </w:p>
    <w:p w14:paraId="236F5DD7" w14:textId="3ACA88EC" w:rsidR="0048593E" w:rsidRDefault="00000000">
      <w:pPr>
        <w:spacing w:line="360" w:lineRule="auto"/>
        <w:rPr>
          <w:moveTo w:id="802" w:author="Sophie Bur" w:date="2024-03-19T11:59:00Z"/>
          <w:sz w:val="24"/>
          <w:szCs w:val="24"/>
        </w:rPr>
        <w:pPrChange w:id="803" w:author="Sophie Bur" w:date="2024-03-19T11:59:00Z">
          <w:pPr>
            <w:spacing w:line="276" w:lineRule="auto"/>
            <w:jc w:val="both"/>
          </w:pPr>
        </w:pPrChange>
      </w:pPr>
      <w:del w:id="804" w:author="Sophie Bur" w:date="2024-03-19T11:59:00Z">
        <w:r>
          <w:rPr>
            <w:b/>
            <w:sz w:val="24"/>
            <w:szCs w:val="24"/>
          </w:rPr>
          <w:delText xml:space="preserve">Automatic Circle Tracking Compared to manual tracking. </w:delText>
        </w:r>
      </w:del>
      <w:ins w:id="805" w:author="Sophie Bur" w:date="2024-03-19T11:59:00Z">
        <w:r>
          <w:rPr>
            <w:sz w:val="24"/>
            <w:szCs w:val="24"/>
          </w:rPr>
          <w:t xml:space="preserve">We used Landau's geometric circle fit method, which is an ordinary least square estimation method to estimate circles from at least three points. In contrast to other least square estimation methods, it is circle specific, has been described as very robust, and is widely used. </w:t>
        </w:r>
      </w:ins>
      <w:moveToRangeStart w:id="806" w:author="Sophie Bur" w:date="2024-03-19T11:59:00Z" w:name="move161742008"/>
      <w:moveTo w:id="807" w:author="Sophie Bur" w:date="2024-03-19T11:59:00Z">
        <w:r>
          <w:rPr>
            <w:sz w:val="24"/>
            <w:szCs w:val="24"/>
          </w:rPr>
          <w:t xml:space="preserve">The estimation minimizes the mean square distance from a fitting curve to the data points, to find the best circle in a fixed-point iterative scheme. </w:t>
        </w:r>
      </w:moveTo>
      <w:moveToRangeEnd w:id="806"/>
      <w:ins w:id="808" w:author="Sophie Bur" w:date="2024-03-19T11:59:00Z">
        <w:r>
          <w:rPr>
            <w:sz w:val="24"/>
            <w:szCs w:val="24"/>
          </w:rPr>
          <w:t xml:space="preserve">The geometric Euclidean distance from data points to the fitting curve was used </w:t>
        </w:r>
        <w:r>
          <w:fldChar w:fldCharType="begin"/>
        </w:r>
        <w:r>
          <w:instrText>HYPERLINK "https://www.zotero.org/google-docs/?pq9jYB" \h</w:instrText>
        </w:r>
        <w:r>
          <w:fldChar w:fldCharType="separate"/>
        </w:r>
        <w:r>
          <w:rPr>
            <w:sz w:val="24"/>
            <w:szCs w:val="24"/>
          </w:rPr>
          <w:t>(50)</w:t>
        </w:r>
        <w:r>
          <w:rPr>
            <w:sz w:val="24"/>
            <w:szCs w:val="24"/>
          </w:rPr>
          <w:fldChar w:fldCharType="end"/>
        </w:r>
        <w:r>
          <w:rPr>
            <w:sz w:val="24"/>
            <w:szCs w:val="24"/>
          </w:rPr>
          <w:t>. We estimated the radius of a circle and the (x,y) coordinates of its centroid. In our analysis points tracked by DLC were only used if they have a likelihood value &gt; 0.6. For frames, where less than 3 points fulfill that criterion, we did not get a radius estimate and the frame was excluded from further analysis. DLC tracking was transformed into radii and (x, y)-centroid data with a custom made Python script (</w:t>
        </w:r>
        <w:r>
          <w:fldChar w:fldCharType="begin"/>
        </w:r>
        <w:r>
          <w:instrText>HYPERLINK "https://wimpouw.github.io/AirSacTracker/DLC+.html" \h</w:instrText>
        </w:r>
        <w:r>
          <w:fldChar w:fldCharType="separate"/>
        </w:r>
        <w:r>
          <w:rPr>
            <w:color w:val="1155CC"/>
            <w:sz w:val="24"/>
            <w:szCs w:val="24"/>
            <w:u w:val="single"/>
          </w:rPr>
          <w:t>link</w:t>
        </w:r>
        <w:r>
          <w:rPr>
            <w:color w:val="1155CC"/>
            <w:sz w:val="24"/>
            <w:szCs w:val="24"/>
            <w:u w:val="single"/>
          </w:rPr>
          <w:fldChar w:fldCharType="end"/>
        </w:r>
        <w:r>
          <w:rPr>
            <w:sz w:val="24"/>
            <w:szCs w:val="24"/>
          </w:rPr>
          <w:t xml:space="preserve">). </w:t>
        </w:r>
      </w:ins>
      <w:moveToRangeStart w:id="809" w:author="Sophie Bur" w:date="2024-03-19T11:59:00Z" w:name="move161742009"/>
      <w:moveTo w:id="810" w:author="Sophie Bur" w:date="2024-03-19T11:59:00Z">
        <w:r>
          <w:rPr>
            <w:sz w:val="24"/>
            <w:szCs w:val="24"/>
          </w:rPr>
          <w:t xml:space="preserve">We also implemented the same routine in an </w:t>
        </w:r>
        <w:r>
          <w:rPr>
            <w:rFonts w:ascii="Courier" w:eastAsia="Courier" w:hAnsi="Courier"/>
            <w:sz w:val="24"/>
            <w:rPrChange w:id="811" w:author="Sophie Bur" w:date="2024-03-19T11:59:00Z">
              <w:rPr>
                <w:rFonts w:eastAsia="Courier"/>
                <w:sz w:val="24"/>
              </w:rPr>
            </w:rPrChange>
          </w:rPr>
          <w:t>R</w:t>
        </w:r>
        <w:r>
          <w:rPr>
            <w:sz w:val="24"/>
            <w:szCs w:val="24"/>
          </w:rPr>
          <w:t>-script (</w:t>
        </w:r>
        <w:r>
          <w:fldChar w:fldCharType="begin"/>
        </w:r>
        <w:r>
          <w:instrText>HYPERLINK "https://github.com/WimPouw/AirSacTracker/blob/main/Project/Toolkit_R/module_circleestimation/function_from_dlc_to_radius.R" \h</w:instrText>
        </w:r>
      </w:moveTo>
      <w:ins w:id="812" w:author="Sophie Bur" w:date="2024-03-19T11:59:00Z"/>
      <w:moveTo w:id="813" w:author="Sophie Bur" w:date="2024-03-19T11:59:00Z">
        <w:r>
          <w:fldChar w:fldCharType="separate"/>
        </w:r>
        <w:r>
          <w:rPr>
            <w:color w:val="1155CC"/>
            <w:sz w:val="24"/>
            <w:szCs w:val="24"/>
            <w:u w:val="single"/>
          </w:rPr>
          <w:t>link</w:t>
        </w:r>
        <w:r>
          <w:rPr>
            <w:color w:val="1155CC"/>
            <w:sz w:val="24"/>
            <w:szCs w:val="24"/>
            <w:u w:val="single"/>
          </w:rPr>
          <w:fldChar w:fldCharType="end"/>
        </w:r>
        <w:r>
          <w:rPr>
            <w:sz w:val="24"/>
            <w:szCs w:val="24"/>
          </w:rPr>
          <w:t xml:space="preserve">).  </w:t>
        </w:r>
      </w:moveTo>
    </w:p>
    <w:p w14:paraId="026FB4BC" w14:textId="77777777" w:rsidR="0048593E" w:rsidRDefault="0048593E">
      <w:pPr>
        <w:spacing w:line="360" w:lineRule="auto"/>
        <w:rPr>
          <w:moveTo w:id="814" w:author="Sophie Bur" w:date="2024-03-19T11:59:00Z"/>
          <w:b/>
          <w:sz w:val="24"/>
          <w:szCs w:val="24"/>
        </w:rPr>
        <w:pPrChange w:id="815" w:author="Sophie Bur" w:date="2024-03-19T11:59:00Z">
          <w:pPr>
            <w:pBdr>
              <w:top w:val="nil"/>
              <w:left w:val="nil"/>
              <w:bottom w:val="nil"/>
              <w:right w:val="nil"/>
              <w:between w:val="nil"/>
            </w:pBdr>
            <w:jc w:val="both"/>
          </w:pPr>
        </w:pPrChange>
      </w:pPr>
    </w:p>
    <w:moveToRangeEnd w:id="809"/>
    <w:p w14:paraId="1275550C" w14:textId="77777777" w:rsidR="0048593E" w:rsidRDefault="00000000">
      <w:pPr>
        <w:spacing w:line="360" w:lineRule="auto"/>
        <w:rPr>
          <w:ins w:id="816" w:author="Sophie Bur" w:date="2024-03-19T11:59:00Z"/>
          <w:b/>
          <w:sz w:val="24"/>
          <w:szCs w:val="24"/>
        </w:rPr>
      </w:pPr>
      <w:ins w:id="817" w:author="Sophie Bur" w:date="2024-03-19T11:59:00Z">
        <w:r>
          <w:rPr>
            <w:b/>
            <w:sz w:val="24"/>
            <w:szCs w:val="24"/>
          </w:rPr>
          <w:t>Kinematic-acoustic analysis approach</w:t>
        </w:r>
      </w:ins>
    </w:p>
    <w:p w14:paraId="3A4C66CC" w14:textId="77777777" w:rsidR="0048593E" w:rsidRDefault="00000000">
      <w:pPr>
        <w:spacing w:line="360" w:lineRule="auto"/>
        <w:ind w:firstLine="720"/>
        <w:rPr>
          <w:ins w:id="818" w:author="Sophie Bur" w:date="2024-03-19T11:59:00Z"/>
          <w:sz w:val="24"/>
          <w:szCs w:val="24"/>
        </w:rPr>
      </w:pPr>
      <w:ins w:id="819" w:author="Sophie Bur" w:date="2024-03-19T11:59:00Z">
        <w:r>
          <w:rPr>
            <w:sz w:val="24"/>
            <w:szCs w:val="24"/>
          </w:rPr>
          <w:t xml:space="preserve">Data snippets for the kinematic-acoustic analysis were sampled randomly from the full dataset. To be included in the analysis and get reliable radii estimations to be matched to acoustic parameters, snippets for both analyses had to fulfill several criteria: 1) camera angle and zoom were not allowed to change within the snippet; 2) a snippet could contain only a single siamang vocalizing; 3) background noise had to be minimal. Individual vocal boom snippets data was sampled from all four vocalizing siamangs. As great call boom-bark sequences are only or primarily produced by females, samples for this analysis were taken from the only female, Pelangi. Booms produced by Pelangi in the analyzed great call sequences were not analyzed as individual booms but analyzed as part of a sequence. </w:t>
        </w:r>
      </w:ins>
    </w:p>
    <w:p w14:paraId="20106023" w14:textId="77777777" w:rsidR="0048593E" w:rsidRDefault="00000000">
      <w:pPr>
        <w:spacing w:line="360" w:lineRule="auto"/>
        <w:ind w:firstLine="720"/>
        <w:rPr>
          <w:moveTo w:id="820" w:author="Sophie Bur" w:date="2024-03-19T11:59:00Z"/>
          <w:sz w:val="24"/>
          <w:szCs w:val="24"/>
        </w:rPr>
        <w:pPrChange w:id="821" w:author="Sophie Bur" w:date="2024-03-19T11:59:00Z">
          <w:pPr>
            <w:pBdr>
              <w:top w:val="nil"/>
              <w:left w:val="nil"/>
              <w:bottom w:val="nil"/>
              <w:right w:val="nil"/>
              <w:between w:val="nil"/>
            </w:pBdr>
            <w:spacing w:line="276" w:lineRule="auto"/>
            <w:ind w:firstLine="720"/>
            <w:jc w:val="both"/>
          </w:pPr>
        </w:pPrChange>
      </w:pPr>
      <w:ins w:id="822" w:author="Sophie Bur" w:date="2024-03-19T11:59:00Z">
        <w:r>
          <w:rPr>
            <w:sz w:val="24"/>
            <w:szCs w:val="24"/>
          </w:rPr>
          <w:t xml:space="preserve">All acoustic analyses were run in </w:t>
        </w:r>
        <w:r>
          <w:rPr>
            <w:rFonts w:ascii="Courier" w:eastAsia="Courier" w:hAnsi="Courier" w:cs="Courier"/>
            <w:sz w:val="24"/>
            <w:szCs w:val="24"/>
          </w:rPr>
          <w:t>R</w:t>
        </w:r>
        <w:r>
          <w:rPr>
            <w:sz w:val="24"/>
            <w:szCs w:val="24"/>
          </w:rPr>
          <w:t xml:space="preserve"> 4.2.3 </w:t>
        </w:r>
        <w:r>
          <w:fldChar w:fldCharType="begin"/>
        </w:r>
        <w:r>
          <w:instrText>HYPERLINK "https://www.zotero.org/google-docs/?v7q98Z" \h</w:instrText>
        </w:r>
        <w:r>
          <w:fldChar w:fldCharType="separate"/>
        </w:r>
        <w:r>
          <w:rPr>
            <w:sz w:val="24"/>
            <w:szCs w:val="24"/>
          </w:rPr>
          <w:t>(51)</w:t>
        </w:r>
        <w:r>
          <w:rPr>
            <w:sz w:val="24"/>
            <w:szCs w:val="24"/>
          </w:rPr>
          <w:fldChar w:fldCharType="end"/>
        </w:r>
        <w:r>
          <w:rPr>
            <w:sz w:val="24"/>
            <w:szCs w:val="24"/>
          </w:rPr>
          <w:t>. The window length for the acoustic analysis was chosen to match the duration of one video frame. This enables direct comparison of air sac inflation status to the resulting circle-specificities. Video frame data consistently had 25 fps.</w:t>
        </w:r>
      </w:ins>
      <w:moveToRangeStart w:id="823" w:author="Sophie Bur" w:date="2024-03-19T11:59:00Z" w:name="move161742010"/>
      <w:moveTo w:id="824" w:author="Sophie Bur" w:date="2024-03-19T11:59:00Z">
        <w:r>
          <w:rPr>
            <w:sz w:val="24"/>
            <w:szCs w:val="24"/>
          </w:rPr>
          <w:t xml:space="preserve"> Videos that were originally recorded with 50fps were downsampled to 25fps. </w:t>
        </w:r>
      </w:moveTo>
      <w:moveToRangeEnd w:id="823"/>
      <w:ins w:id="825" w:author="Sophie Bur" w:date="2024-03-19T11:59:00Z">
        <w:r>
          <w:rPr>
            <w:sz w:val="24"/>
            <w:szCs w:val="24"/>
          </w:rPr>
          <w:t>This was done after the videos were tracked with DLC. Downsampling, therefore, was performed on the level of analyzed frames.</w:t>
        </w:r>
      </w:ins>
      <w:moveToRangeStart w:id="826" w:author="Sophie Bur" w:date="2024-03-19T11:59:00Z" w:name="move161742011"/>
      <w:moveTo w:id="827" w:author="Sophie Bur" w:date="2024-03-19T11:59:00Z">
        <w:r>
          <w:rPr>
            <w:sz w:val="24"/>
            <w:szCs w:val="24"/>
          </w:rPr>
          <w:t xml:space="preserve"> Every second frame with accompanying radius information was kept for the acoustic analysis. </w:t>
        </w:r>
      </w:moveTo>
    </w:p>
    <w:moveToRangeEnd w:id="826"/>
    <w:p w14:paraId="2F44ED8A" w14:textId="77777777" w:rsidR="0048593E" w:rsidRDefault="00000000">
      <w:pPr>
        <w:spacing w:line="360" w:lineRule="auto"/>
        <w:ind w:firstLine="720"/>
        <w:rPr>
          <w:ins w:id="828" w:author="Sophie Bur" w:date="2024-03-19T11:59:00Z"/>
          <w:sz w:val="24"/>
          <w:szCs w:val="24"/>
        </w:rPr>
      </w:pPr>
      <w:ins w:id="829" w:author="Sophie Bur" w:date="2024-03-19T11:59:00Z">
        <w:r>
          <w:rPr>
            <w:sz w:val="24"/>
            <w:szCs w:val="24"/>
          </w:rPr>
          <w:t xml:space="preserve">The function “analyze” from the soundgen R-package </w:t>
        </w:r>
        <w:r>
          <w:fldChar w:fldCharType="begin"/>
        </w:r>
        <w:r>
          <w:instrText>HYPERLINK "https://www.zotero.org/google-docs/?wTHEXu" \h</w:instrText>
        </w:r>
        <w:r>
          <w:fldChar w:fldCharType="separate"/>
        </w:r>
        <w:r>
          <w:rPr>
            <w:sz w:val="24"/>
            <w:szCs w:val="24"/>
          </w:rPr>
          <w:t>(52)</w:t>
        </w:r>
        <w:r>
          <w:rPr>
            <w:sz w:val="24"/>
            <w:szCs w:val="24"/>
          </w:rPr>
          <w:fldChar w:fldCharType="end"/>
        </w:r>
        <w:r>
          <w:rPr>
            <w:sz w:val="24"/>
            <w:szCs w:val="24"/>
          </w:rPr>
          <w:t xml:space="preserve"> was used to perform an extensive analysis, reporting on 47 standard acoustic parameters, such as amplitude, fundamental frequency (called f0 in the analysis), entropy, or spectral Centroids (see Documentation in soundgen package and codes for a comprehensive list of parameters). </w:t>
        </w:r>
      </w:ins>
    </w:p>
    <w:p w14:paraId="0259A446" w14:textId="77777777" w:rsidR="0048593E" w:rsidRDefault="00000000">
      <w:pPr>
        <w:spacing w:line="360" w:lineRule="auto"/>
        <w:ind w:firstLine="720"/>
        <w:rPr>
          <w:moveTo w:id="830" w:author="Sophie Bur" w:date="2024-03-19T11:59:00Z"/>
          <w:rFonts w:ascii="Times" w:eastAsia="Times" w:hAnsi="Times" w:cs="Times"/>
          <w:b/>
          <w:sz w:val="24"/>
          <w:szCs w:val="24"/>
        </w:rPr>
        <w:pPrChange w:id="831" w:author="Sophie Bur" w:date="2024-03-19T11:59:00Z">
          <w:pPr>
            <w:spacing w:line="276" w:lineRule="auto"/>
            <w:ind w:firstLine="720"/>
            <w:jc w:val="both"/>
          </w:pPr>
        </w:pPrChange>
      </w:pPr>
      <w:ins w:id="832" w:author="Sophie Bur" w:date="2024-03-19T11:59:00Z">
        <w:r>
          <w:rPr>
            <w:sz w:val="24"/>
            <w:szCs w:val="24"/>
          </w:rPr>
          <w:lastRenderedPageBreak/>
          <w:t xml:space="preserve">Acoustic analyses were then conducted on two types of calls: a) boom calls and b) bark calls. Acoustic features of  the boom calls were compared to the corresponding radius in the same frame, matched by filename and frame number. Pearson’s correlation coefficient (r) was calculated for all acoustic parameters and the radius of the air sac with the base </w:t>
        </w:r>
        <w:r>
          <w:rPr>
            <w:rFonts w:ascii="Courier" w:eastAsia="Courier" w:hAnsi="Courier" w:cs="Courier"/>
            <w:sz w:val="24"/>
            <w:szCs w:val="24"/>
          </w:rPr>
          <w:t xml:space="preserve">R </w:t>
        </w:r>
        <w:r>
          <w:rPr>
            <w:sz w:val="24"/>
            <w:szCs w:val="24"/>
          </w:rPr>
          <w:t>“cor” function.</w:t>
        </w:r>
      </w:ins>
      <w:moveToRangeStart w:id="833" w:author="Sophie Bur" w:date="2024-03-19T11:59:00Z" w:name="move161742012"/>
      <w:moveTo w:id="834" w:author="Sophie Bur" w:date="2024-03-19T11:59:00Z">
        <w:r>
          <w:rPr>
            <w:sz w:val="24"/>
            <w:szCs w:val="24"/>
          </w:rPr>
          <w:t xml:space="preserve"> To analyze the influence of the air sac inflation of a boom call on the subsequent bark in a great call sequence (boom – bark — boom — bark — [...]) </w:t>
        </w:r>
      </w:moveTo>
      <w:moveToRangeEnd w:id="833"/>
      <w:ins w:id="835" w:author="Sophie Bur" w:date="2024-03-19T11:59:00Z">
        <w:r>
          <w:rPr>
            <w:sz w:val="24"/>
            <w:szCs w:val="24"/>
          </w:rPr>
          <w:t>we extracted the last trackable radius during the boom. We compared it to the average,  minimum and maximum of the acoustic parameters across the subsequent bark. We used the same window length</w:t>
        </w:r>
      </w:ins>
      <w:moveToRangeStart w:id="836" w:author="Sophie Bur" w:date="2024-03-19T11:59:00Z" w:name="move161742013"/>
      <w:moveTo w:id="837" w:author="Sophie Bur" w:date="2024-03-19T11:59:00Z">
        <w:r>
          <w:rPr>
            <w:sz w:val="24"/>
            <w:szCs w:val="24"/>
          </w:rPr>
          <w:t xml:space="preserve"> for the individual boom call analysis. Acoustics were not analyzed for the boom parts of the great call sequences. </w:t>
        </w:r>
      </w:moveTo>
    </w:p>
    <w:p w14:paraId="43FFBC70" w14:textId="77777777" w:rsidR="0048593E" w:rsidRDefault="0048593E">
      <w:pPr>
        <w:spacing w:line="360" w:lineRule="auto"/>
        <w:rPr>
          <w:moveTo w:id="838" w:author="Sophie Bur" w:date="2024-03-19T11:59:00Z"/>
          <w:sz w:val="24"/>
          <w:rPrChange w:id="839" w:author="Sophie Bur" w:date="2024-03-19T11:59:00Z">
            <w:rPr>
              <w:moveTo w:id="840" w:author="Sophie Bur" w:date="2024-03-19T11:59:00Z"/>
              <w:b/>
              <w:sz w:val="24"/>
            </w:rPr>
          </w:rPrChange>
        </w:rPr>
        <w:pPrChange w:id="841" w:author="Sophie Bur" w:date="2024-03-19T11:59:00Z">
          <w:pPr>
            <w:keepNext/>
            <w:pBdr>
              <w:top w:val="nil"/>
              <w:left w:val="nil"/>
              <w:bottom w:val="nil"/>
              <w:right w:val="nil"/>
              <w:between w:val="nil"/>
            </w:pBdr>
            <w:jc w:val="both"/>
          </w:pPr>
        </w:pPrChange>
      </w:pPr>
    </w:p>
    <w:moveToRangeEnd w:id="836"/>
    <w:p w14:paraId="44ECF892" w14:textId="77777777" w:rsidR="0048593E" w:rsidRDefault="00000000">
      <w:pPr>
        <w:spacing w:line="360" w:lineRule="auto"/>
        <w:rPr>
          <w:ins w:id="842" w:author="Sophie Bur" w:date="2024-03-19T11:59:00Z"/>
          <w:b/>
          <w:sz w:val="24"/>
          <w:szCs w:val="24"/>
        </w:rPr>
      </w:pPr>
      <w:ins w:id="843" w:author="Sophie Bur" w:date="2024-03-19T11:59:00Z">
        <w:r>
          <w:rPr>
            <w:b/>
            <w:sz w:val="24"/>
            <w:szCs w:val="24"/>
          </w:rPr>
          <w:t>Results</w:t>
        </w:r>
      </w:ins>
    </w:p>
    <w:p w14:paraId="5208C863" w14:textId="77777777" w:rsidR="0048593E" w:rsidRDefault="00000000">
      <w:pPr>
        <w:spacing w:line="360" w:lineRule="auto"/>
        <w:ind w:firstLine="720"/>
        <w:rPr>
          <w:ins w:id="844" w:author="Sophie Bur" w:date="2024-03-19T11:59:00Z"/>
          <w:b/>
          <w:sz w:val="24"/>
          <w:szCs w:val="24"/>
        </w:rPr>
      </w:pPr>
      <w:ins w:id="845" w:author="Sophie Bur" w:date="2024-03-19T11:59:00Z">
        <w:r>
          <w:rPr>
            <w:sz w:val="24"/>
            <w:szCs w:val="24"/>
            <w:highlight w:val="white"/>
          </w:rPr>
          <w:t>First we report the results of the external validation of the air sac tracking methods against ground-truth hand-estimated air sac radii. Secondly we report the results of the proof-of-concept analyses where we relate acoustic parameters to air sac inflation (referred to as part III of our contribution in this paper).</w:t>
        </w:r>
      </w:ins>
    </w:p>
    <w:p w14:paraId="35FC6584" w14:textId="77777777" w:rsidR="0048593E" w:rsidRDefault="00000000">
      <w:pPr>
        <w:spacing w:line="360" w:lineRule="auto"/>
        <w:ind w:firstLine="720"/>
        <w:rPr>
          <w:ins w:id="846" w:author="Sophie Bur" w:date="2024-03-19T11:59:00Z"/>
          <w:b/>
          <w:sz w:val="24"/>
          <w:szCs w:val="24"/>
        </w:rPr>
      </w:pPr>
      <w:ins w:id="847" w:author="Sophie Bur" w:date="2024-03-19T11:59:00Z">
        <w:r>
          <w:rPr>
            <w:b/>
            <w:sz w:val="24"/>
            <w:szCs w:val="24"/>
          </w:rPr>
          <w:t>External validation automatic circle tracking</w:t>
        </w:r>
      </w:ins>
    </w:p>
    <w:p w14:paraId="2ECF53D8" w14:textId="4AE53DBA" w:rsidR="0048593E" w:rsidRDefault="00000000">
      <w:pPr>
        <w:spacing w:line="360" w:lineRule="auto"/>
        <w:ind w:firstLine="720"/>
        <w:rPr>
          <w:sz w:val="24"/>
          <w:szCs w:val="24"/>
        </w:rPr>
        <w:pPrChange w:id="848" w:author="Sophie Bur" w:date="2024-03-19T11:59:00Z">
          <w:pPr>
            <w:spacing w:line="276" w:lineRule="auto"/>
            <w:ind w:firstLine="720"/>
            <w:jc w:val="both"/>
          </w:pPr>
        </w:pPrChange>
      </w:pPr>
      <w:r>
        <w:rPr>
          <w:sz w:val="24"/>
          <w:szCs w:val="24"/>
        </w:rPr>
        <w:t>To evaluate the tracking success of both approaches (Hough Transform &amp; DLC+), a subset of the data was manually labeled (serving as ground truth) to compare to automatic tracking. We</w:t>
      </w:r>
      <w:ins w:id="849" w:author="Sophie Bur" w:date="2024-03-19T11:59:00Z">
        <w:r>
          <w:rPr>
            <w:sz w:val="24"/>
            <w:szCs w:val="24"/>
          </w:rPr>
          <w:t xml:space="preserve"> then</w:t>
        </w:r>
      </w:ins>
      <w:r>
        <w:rPr>
          <w:sz w:val="24"/>
          <w:szCs w:val="24"/>
        </w:rPr>
        <w:t xml:space="preserve"> correlated the automatically tracked radii. The results of both methods</w:t>
      </w:r>
      <w:ins w:id="850" w:author="Sophie Bur" w:date="2024-03-19T11:59:00Z">
        <w:r>
          <w:rPr>
            <w:sz w:val="24"/>
            <w:szCs w:val="24"/>
          </w:rPr>
          <w:t>,</w:t>
        </w:r>
      </w:ins>
      <w:r>
        <w:rPr>
          <w:sz w:val="24"/>
          <w:szCs w:val="24"/>
        </w:rPr>
        <w:t xml:space="preserve"> raw and smoothed</w:t>
      </w:r>
      <w:ins w:id="851" w:author="Sophie Bur" w:date="2024-03-19T11:59:00Z">
        <w:r>
          <w:rPr>
            <w:sz w:val="24"/>
            <w:szCs w:val="24"/>
          </w:rPr>
          <w:t>,</w:t>
        </w:r>
      </w:ins>
      <w:r>
        <w:rPr>
          <w:sz w:val="24"/>
          <w:szCs w:val="24"/>
        </w:rPr>
        <w:t xml:space="preserve"> are </w:t>
      </w:r>
      <w:del w:id="852" w:author="Sophie Bur" w:date="2024-03-19T11:59:00Z">
        <w:r>
          <w:rPr>
            <w:sz w:val="24"/>
            <w:szCs w:val="24"/>
          </w:rPr>
          <w:delText>depicted</w:delText>
        </w:r>
      </w:del>
      <w:ins w:id="853" w:author="Sophie Bur" w:date="2024-03-19T11:59:00Z">
        <w:r>
          <w:rPr>
            <w:sz w:val="24"/>
            <w:szCs w:val="24"/>
          </w:rPr>
          <w:t>reported</w:t>
        </w:r>
      </w:ins>
      <w:r>
        <w:rPr>
          <w:sz w:val="24"/>
          <w:szCs w:val="24"/>
        </w:rPr>
        <w:t xml:space="preserve"> in Table 1. The smoothed results are </w:t>
      </w:r>
      <w:del w:id="854" w:author="Sophie Bur" w:date="2024-03-19T11:59:00Z">
        <w:r>
          <w:rPr>
            <w:sz w:val="24"/>
            <w:szCs w:val="24"/>
          </w:rPr>
          <w:delText>depicted</w:delText>
        </w:r>
      </w:del>
      <w:ins w:id="855" w:author="Sophie Bur" w:date="2024-03-19T11:59:00Z">
        <w:r>
          <w:rPr>
            <w:sz w:val="24"/>
            <w:szCs w:val="24"/>
          </w:rPr>
          <w:t>visualized</w:t>
        </w:r>
      </w:ins>
      <w:r>
        <w:rPr>
          <w:sz w:val="24"/>
          <w:szCs w:val="24"/>
        </w:rPr>
        <w:t xml:space="preserve"> in Figure </w:t>
      </w:r>
      <w:del w:id="856" w:author="Sophie Bur" w:date="2024-03-19T11:59:00Z">
        <w:r>
          <w:rPr>
            <w:sz w:val="24"/>
            <w:szCs w:val="24"/>
          </w:rPr>
          <w:delText xml:space="preserve">4. </w:delText>
        </w:r>
      </w:del>
      <w:ins w:id="857" w:author="Sophie Bur" w:date="2024-03-19T11:59:00Z">
        <w:r>
          <w:rPr>
            <w:sz w:val="24"/>
            <w:szCs w:val="24"/>
          </w:rPr>
          <w:t>6. Automatic trackings of DLC+ are of sufficient quality, showing a correlation coefficient r &gt; .80. DLC+ showed the highest correlation to manually tracked data, therefore this method is used for the subsequent analysis in part III.</w:t>
        </w:r>
      </w:ins>
    </w:p>
    <w:p w14:paraId="62D0459B" w14:textId="77777777" w:rsidR="0048593E" w:rsidRDefault="0048593E">
      <w:pPr>
        <w:spacing w:line="360" w:lineRule="auto"/>
        <w:rPr>
          <w:b/>
          <w:sz w:val="24"/>
          <w:szCs w:val="24"/>
        </w:rPr>
        <w:pPrChange w:id="858" w:author="Sophie Bur" w:date="2024-03-19T11:59:00Z">
          <w:pPr>
            <w:jc w:val="both"/>
          </w:pPr>
        </w:pPrChange>
      </w:pPr>
    </w:p>
    <w:p w14:paraId="6B0B37BA" w14:textId="1394859F" w:rsidR="0048593E" w:rsidRDefault="00000000">
      <w:pPr>
        <w:rPr>
          <w:sz w:val="22"/>
          <w:rPrChange w:id="859" w:author="Sophie Bur" w:date="2024-03-19T11:59:00Z">
            <w:rPr>
              <w:sz w:val="24"/>
            </w:rPr>
          </w:rPrChange>
        </w:rPr>
        <w:pPrChange w:id="860" w:author="Sophie Bur" w:date="2024-03-19T11:59:00Z">
          <w:pPr>
            <w:jc w:val="both"/>
          </w:pPr>
        </w:pPrChange>
      </w:pPr>
      <w:r>
        <w:rPr>
          <w:b/>
          <w:sz w:val="24"/>
          <w:szCs w:val="24"/>
        </w:rPr>
        <w:t>Table 1:</w:t>
      </w:r>
      <w:r>
        <w:rPr>
          <w:sz w:val="24"/>
          <w:szCs w:val="24"/>
        </w:rPr>
        <w:t xml:space="preserve"> </w:t>
      </w:r>
      <w:r>
        <w:rPr>
          <w:sz w:val="22"/>
          <w:rPrChange w:id="861" w:author="Sophie Bur" w:date="2024-03-19T11:59:00Z">
            <w:rPr>
              <w:sz w:val="24"/>
            </w:rPr>
          </w:rPrChange>
        </w:rPr>
        <w:t xml:space="preserve">Reliability comparison with manually tracked ground-truth data between tracking algorithms. For comparison, only automatically tracked radii below 270 px were used, as this is the maximum radius tracked with the Hough </w:t>
      </w:r>
      <w:del w:id="862" w:author="Sophie Bur" w:date="2024-03-19T11:59:00Z">
        <w:r>
          <w:rPr>
            <w:sz w:val="24"/>
            <w:szCs w:val="24"/>
          </w:rPr>
          <w:delText>transform</w:delText>
        </w:r>
      </w:del>
      <w:ins w:id="863" w:author="Sophie Bur" w:date="2024-03-19T11:59:00Z">
        <w:r>
          <w:rPr>
            <w:sz w:val="22"/>
            <w:szCs w:val="22"/>
          </w:rPr>
          <w:t>Transform</w:t>
        </w:r>
      </w:ins>
      <w:r>
        <w:rPr>
          <w:sz w:val="22"/>
          <w:rPrChange w:id="864" w:author="Sophie Bur" w:date="2024-03-19T11:59:00Z">
            <w:rPr>
              <w:sz w:val="24"/>
            </w:rPr>
          </w:rPrChange>
        </w:rPr>
        <w:t xml:space="preserve"> and approximately the maximum radius found manually (max: 266 px). This also applies to smoothed radii. While smoothing increases tracking success for </w:t>
      </w:r>
      <w:del w:id="865" w:author="Sophie Bur" w:date="2024-03-19T11:59:00Z">
        <w:r>
          <w:rPr>
            <w:sz w:val="24"/>
            <w:szCs w:val="24"/>
          </w:rPr>
          <w:delText>Houch transform</w:delText>
        </w:r>
      </w:del>
      <w:ins w:id="866" w:author="Sophie Bur" w:date="2024-03-19T11:59:00Z">
        <w:r>
          <w:rPr>
            <w:sz w:val="22"/>
            <w:szCs w:val="22"/>
          </w:rPr>
          <w:t>Hough Transform</w:t>
        </w:r>
      </w:ins>
      <w:r>
        <w:rPr>
          <w:sz w:val="22"/>
          <w:rPrChange w:id="867" w:author="Sophie Bur" w:date="2024-03-19T11:59:00Z">
            <w:rPr>
              <w:sz w:val="24"/>
            </w:rPr>
          </w:rPrChange>
        </w:rPr>
        <w:t>, tracking works equally well, if not better, without smoothing using DLC+ tracking</w:t>
      </w:r>
      <w:ins w:id="868" w:author="Sophie Bur" w:date="2024-03-19T11:59:00Z">
        <w:r>
          <w:rPr>
            <w:sz w:val="22"/>
            <w:szCs w:val="22"/>
          </w:rPr>
          <w:t>. Notice that these correlations feature the whole subset of data. The Hough Transform works very well for particular examples; DLC+ works better on average and, across the board, has a high performance</w:t>
        </w:r>
      </w:ins>
      <w:r>
        <w:rPr>
          <w:sz w:val="22"/>
          <w:rPrChange w:id="869" w:author="Sophie Bur" w:date="2024-03-19T11:59:00Z">
            <w:rPr>
              <w:sz w:val="24"/>
            </w:rPr>
          </w:rPrChange>
        </w:rPr>
        <w:t>.</w:t>
      </w:r>
    </w:p>
    <w:p w14:paraId="43D6DE75" w14:textId="77777777" w:rsidR="00B028CC" w:rsidRDefault="00B028CC">
      <w:pPr>
        <w:jc w:val="both"/>
        <w:rPr>
          <w:del w:id="870" w:author="Sophie Bur" w:date="2024-03-19T11:59:00Z"/>
          <w:sz w:val="24"/>
          <w:szCs w:val="24"/>
        </w:rPr>
      </w:pPr>
    </w:p>
    <w:tbl>
      <w:tblPr>
        <w:tblStyle w:val="a1"/>
        <w:tblW w:w="984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Change w:id="871" w:author="Sophie Bur" w:date="2024-03-19T11:59:00Z">
          <w:tblPr>
            <w:tblW w:w="98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PrChange>
      </w:tblPr>
      <w:tblGrid>
        <w:gridCol w:w="4215"/>
        <w:gridCol w:w="3120"/>
        <w:gridCol w:w="810"/>
        <w:gridCol w:w="825"/>
        <w:gridCol w:w="870"/>
        <w:tblGridChange w:id="872">
          <w:tblGrid>
            <w:gridCol w:w="4215"/>
            <w:gridCol w:w="3120"/>
            <w:gridCol w:w="810"/>
            <w:gridCol w:w="825"/>
            <w:gridCol w:w="870"/>
          </w:tblGrid>
        </w:tblGridChange>
      </w:tblGrid>
      <w:tr w:rsidR="0048593E" w14:paraId="0C325E01" w14:textId="77777777">
        <w:tc>
          <w:tcPr>
            <w:tcW w:w="4215" w:type="dxa"/>
            <w:shd w:val="clear" w:color="auto" w:fill="auto"/>
            <w:tcMar>
              <w:top w:w="-332" w:type="dxa"/>
              <w:left w:w="-332" w:type="dxa"/>
              <w:bottom w:w="-332" w:type="dxa"/>
              <w:right w:w="-332" w:type="dxa"/>
            </w:tcMar>
            <w:tcPrChange w:id="873" w:author="Sophie Bur" w:date="2024-03-19T11:59:00Z">
              <w:tcPr>
                <w:tcW w:w="4215" w:type="dxa"/>
                <w:shd w:val="clear" w:color="auto" w:fill="auto"/>
                <w:tcMar>
                  <w:top w:w="-332" w:type="dxa"/>
                  <w:left w:w="-332" w:type="dxa"/>
                  <w:bottom w:w="-332" w:type="dxa"/>
                  <w:right w:w="-332" w:type="dxa"/>
                </w:tcMar>
              </w:tcPr>
            </w:tcPrChange>
          </w:tcPr>
          <w:p w14:paraId="2865D468" w14:textId="77777777" w:rsidR="0048593E" w:rsidRDefault="00000000">
            <w:pPr>
              <w:spacing w:line="360" w:lineRule="auto"/>
              <w:rPr>
                <w:sz w:val="24"/>
                <w:szCs w:val="24"/>
              </w:rPr>
              <w:pPrChange w:id="874" w:author="Sophie Bur" w:date="2024-03-19T11:59:00Z">
                <w:pPr>
                  <w:jc w:val="both"/>
                </w:pPr>
              </w:pPrChange>
            </w:pPr>
            <w:r>
              <w:rPr>
                <w:sz w:val="24"/>
                <w:szCs w:val="24"/>
              </w:rPr>
              <w:t>Circle estimation method</w:t>
            </w:r>
          </w:p>
        </w:tc>
        <w:tc>
          <w:tcPr>
            <w:tcW w:w="3120" w:type="dxa"/>
            <w:shd w:val="clear" w:color="auto" w:fill="auto"/>
            <w:tcMar>
              <w:top w:w="-332" w:type="dxa"/>
              <w:left w:w="-332" w:type="dxa"/>
              <w:bottom w:w="-332" w:type="dxa"/>
              <w:right w:w="-332" w:type="dxa"/>
            </w:tcMar>
            <w:tcPrChange w:id="875" w:author="Sophie Bur" w:date="2024-03-19T11:59:00Z">
              <w:tcPr>
                <w:tcW w:w="3120" w:type="dxa"/>
                <w:shd w:val="clear" w:color="auto" w:fill="auto"/>
                <w:tcMar>
                  <w:top w:w="-332" w:type="dxa"/>
                  <w:left w:w="-332" w:type="dxa"/>
                  <w:bottom w:w="-332" w:type="dxa"/>
                  <w:right w:w="-332" w:type="dxa"/>
                </w:tcMar>
              </w:tcPr>
            </w:tcPrChange>
          </w:tcPr>
          <w:p w14:paraId="65925ABE" w14:textId="77777777" w:rsidR="0048593E" w:rsidRDefault="00000000">
            <w:pPr>
              <w:spacing w:line="360" w:lineRule="auto"/>
              <w:rPr>
                <w:sz w:val="24"/>
                <w:szCs w:val="24"/>
              </w:rPr>
              <w:pPrChange w:id="876" w:author="Sophie Bur" w:date="2024-03-19T11:59:00Z">
                <w:pPr/>
              </w:pPrChange>
            </w:pPr>
            <w:r>
              <w:rPr>
                <w:sz w:val="24"/>
                <w:szCs w:val="24"/>
              </w:rPr>
              <w:t xml:space="preserve">Best Mean </w:t>
            </w:r>
            <w:ins w:id="877" w:author="Sophie Bur" w:date="2024-03-19T11:59:00Z">
              <w:r>
                <w:rPr>
                  <w:sz w:val="24"/>
                  <w:szCs w:val="24"/>
                </w:rPr>
                <w:t xml:space="preserve">Correlation </w:t>
              </w:r>
            </w:ins>
            <w:r>
              <w:rPr>
                <w:sz w:val="24"/>
                <w:szCs w:val="24"/>
              </w:rPr>
              <w:t>Coefficient (r)</w:t>
            </w:r>
          </w:p>
        </w:tc>
        <w:tc>
          <w:tcPr>
            <w:tcW w:w="810" w:type="dxa"/>
            <w:shd w:val="clear" w:color="auto" w:fill="auto"/>
            <w:tcMar>
              <w:top w:w="-332" w:type="dxa"/>
              <w:left w:w="-332" w:type="dxa"/>
              <w:bottom w:w="-332" w:type="dxa"/>
              <w:right w:w="-332" w:type="dxa"/>
            </w:tcMar>
            <w:tcPrChange w:id="878" w:author="Sophie Bur" w:date="2024-03-19T11:59:00Z">
              <w:tcPr>
                <w:tcW w:w="810" w:type="dxa"/>
                <w:shd w:val="clear" w:color="auto" w:fill="auto"/>
                <w:tcMar>
                  <w:top w:w="-332" w:type="dxa"/>
                  <w:left w:w="-332" w:type="dxa"/>
                  <w:bottom w:w="-332" w:type="dxa"/>
                  <w:right w:w="-332" w:type="dxa"/>
                </w:tcMar>
              </w:tcPr>
            </w:tcPrChange>
          </w:tcPr>
          <w:p w14:paraId="3AB0175F" w14:textId="77777777" w:rsidR="0048593E" w:rsidRDefault="00000000">
            <w:pPr>
              <w:spacing w:line="360" w:lineRule="auto"/>
              <w:rPr>
                <w:sz w:val="24"/>
                <w:szCs w:val="24"/>
              </w:rPr>
              <w:pPrChange w:id="879" w:author="Sophie Bur" w:date="2024-03-19T11:59:00Z">
                <w:pPr>
                  <w:jc w:val="both"/>
                </w:pPr>
              </w:pPrChange>
            </w:pPr>
            <w:r>
              <w:rPr>
                <w:sz w:val="24"/>
                <w:szCs w:val="24"/>
              </w:rPr>
              <w:t>sd**</w:t>
            </w:r>
          </w:p>
        </w:tc>
        <w:tc>
          <w:tcPr>
            <w:tcW w:w="825" w:type="dxa"/>
            <w:shd w:val="clear" w:color="auto" w:fill="auto"/>
            <w:tcMar>
              <w:top w:w="-332" w:type="dxa"/>
              <w:left w:w="-332" w:type="dxa"/>
              <w:bottom w:w="-332" w:type="dxa"/>
              <w:right w:w="-332" w:type="dxa"/>
            </w:tcMar>
            <w:tcPrChange w:id="880" w:author="Sophie Bur" w:date="2024-03-19T11:59:00Z">
              <w:tcPr>
                <w:tcW w:w="825" w:type="dxa"/>
                <w:shd w:val="clear" w:color="auto" w:fill="auto"/>
                <w:tcMar>
                  <w:top w:w="-332" w:type="dxa"/>
                  <w:left w:w="-332" w:type="dxa"/>
                  <w:bottom w:w="-332" w:type="dxa"/>
                  <w:right w:w="-332" w:type="dxa"/>
                </w:tcMar>
              </w:tcPr>
            </w:tcPrChange>
          </w:tcPr>
          <w:p w14:paraId="107D6404" w14:textId="77777777" w:rsidR="0048593E" w:rsidRDefault="00000000">
            <w:pPr>
              <w:spacing w:line="360" w:lineRule="auto"/>
              <w:rPr>
                <w:sz w:val="24"/>
                <w:szCs w:val="24"/>
              </w:rPr>
              <w:pPrChange w:id="881" w:author="Sophie Bur" w:date="2024-03-19T11:59:00Z">
                <w:pPr>
                  <w:jc w:val="both"/>
                </w:pPr>
              </w:pPrChange>
            </w:pPr>
            <w:r>
              <w:rPr>
                <w:sz w:val="24"/>
                <w:szCs w:val="24"/>
              </w:rPr>
              <w:t>min**</w:t>
            </w:r>
          </w:p>
        </w:tc>
        <w:tc>
          <w:tcPr>
            <w:tcW w:w="870" w:type="dxa"/>
            <w:shd w:val="clear" w:color="auto" w:fill="auto"/>
            <w:tcMar>
              <w:top w:w="-332" w:type="dxa"/>
              <w:left w:w="-332" w:type="dxa"/>
              <w:bottom w:w="-332" w:type="dxa"/>
              <w:right w:w="-332" w:type="dxa"/>
            </w:tcMar>
            <w:tcPrChange w:id="882" w:author="Sophie Bur" w:date="2024-03-19T11:59:00Z">
              <w:tcPr>
                <w:tcW w:w="870" w:type="dxa"/>
                <w:shd w:val="clear" w:color="auto" w:fill="auto"/>
                <w:tcMar>
                  <w:top w:w="-332" w:type="dxa"/>
                  <w:left w:w="-332" w:type="dxa"/>
                  <w:bottom w:w="-332" w:type="dxa"/>
                  <w:right w:w="-332" w:type="dxa"/>
                </w:tcMar>
              </w:tcPr>
            </w:tcPrChange>
          </w:tcPr>
          <w:p w14:paraId="3572B263" w14:textId="77777777" w:rsidR="0048593E" w:rsidRDefault="00000000">
            <w:pPr>
              <w:spacing w:line="360" w:lineRule="auto"/>
              <w:rPr>
                <w:sz w:val="24"/>
                <w:szCs w:val="24"/>
              </w:rPr>
              <w:pPrChange w:id="883" w:author="Sophie Bur" w:date="2024-03-19T11:59:00Z">
                <w:pPr>
                  <w:jc w:val="both"/>
                </w:pPr>
              </w:pPrChange>
            </w:pPr>
            <w:r>
              <w:rPr>
                <w:sz w:val="24"/>
                <w:szCs w:val="24"/>
              </w:rPr>
              <w:t>max**</w:t>
            </w:r>
          </w:p>
        </w:tc>
      </w:tr>
      <w:tr w:rsidR="0048593E" w14:paraId="40B63272" w14:textId="77777777">
        <w:tc>
          <w:tcPr>
            <w:tcW w:w="4215" w:type="dxa"/>
            <w:shd w:val="clear" w:color="auto" w:fill="auto"/>
            <w:tcMar>
              <w:top w:w="-332" w:type="dxa"/>
              <w:left w:w="-332" w:type="dxa"/>
              <w:bottom w:w="-332" w:type="dxa"/>
              <w:right w:w="-332" w:type="dxa"/>
            </w:tcMar>
            <w:tcPrChange w:id="884" w:author="Sophie Bur" w:date="2024-03-19T11:59:00Z">
              <w:tcPr>
                <w:tcW w:w="4215" w:type="dxa"/>
                <w:shd w:val="clear" w:color="auto" w:fill="auto"/>
                <w:tcMar>
                  <w:top w:w="-332" w:type="dxa"/>
                  <w:left w:w="-332" w:type="dxa"/>
                  <w:bottom w:w="-332" w:type="dxa"/>
                  <w:right w:w="-332" w:type="dxa"/>
                </w:tcMar>
              </w:tcPr>
            </w:tcPrChange>
          </w:tcPr>
          <w:p w14:paraId="034CFE45" w14:textId="2521031A" w:rsidR="0048593E" w:rsidRDefault="00000000">
            <w:pPr>
              <w:spacing w:line="360" w:lineRule="auto"/>
              <w:rPr>
                <w:sz w:val="24"/>
                <w:szCs w:val="24"/>
              </w:rPr>
              <w:pPrChange w:id="885" w:author="Sophie Bur" w:date="2024-03-19T11:59:00Z">
                <w:pPr>
                  <w:jc w:val="both"/>
                </w:pPr>
              </w:pPrChange>
            </w:pPr>
            <w:r>
              <w:rPr>
                <w:sz w:val="24"/>
                <w:szCs w:val="24"/>
              </w:rPr>
              <w:lastRenderedPageBreak/>
              <w:t xml:space="preserve">Hough </w:t>
            </w:r>
            <w:del w:id="886" w:author="Sophie Bur" w:date="2024-03-19T11:59:00Z">
              <w:r>
                <w:rPr>
                  <w:sz w:val="24"/>
                  <w:szCs w:val="24"/>
                </w:rPr>
                <w:delText>transform</w:delText>
              </w:r>
            </w:del>
            <w:ins w:id="887" w:author="Sophie Bur" w:date="2024-03-19T11:59:00Z">
              <w:r>
                <w:rPr>
                  <w:sz w:val="24"/>
                  <w:szCs w:val="24"/>
                </w:rPr>
                <w:t>Transform</w:t>
              </w:r>
            </w:ins>
            <w:r>
              <w:rPr>
                <w:sz w:val="24"/>
                <w:szCs w:val="24"/>
              </w:rPr>
              <w:t>, (best settings overall)</w:t>
            </w:r>
          </w:p>
        </w:tc>
        <w:tc>
          <w:tcPr>
            <w:tcW w:w="3120" w:type="dxa"/>
            <w:shd w:val="clear" w:color="auto" w:fill="auto"/>
            <w:tcMar>
              <w:top w:w="-332" w:type="dxa"/>
              <w:left w:w="-332" w:type="dxa"/>
              <w:bottom w:w="-332" w:type="dxa"/>
              <w:right w:w="-332" w:type="dxa"/>
            </w:tcMar>
            <w:tcPrChange w:id="888" w:author="Sophie Bur" w:date="2024-03-19T11:59:00Z">
              <w:tcPr>
                <w:tcW w:w="3120" w:type="dxa"/>
                <w:shd w:val="clear" w:color="auto" w:fill="auto"/>
                <w:tcMar>
                  <w:top w:w="-332" w:type="dxa"/>
                  <w:left w:w="-332" w:type="dxa"/>
                  <w:bottom w:w="-332" w:type="dxa"/>
                  <w:right w:w="-332" w:type="dxa"/>
                </w:tcMar>
              </w:tcPr>
            </w:tcPrChange>
          </w:tcPr>
          <w:p w14:paraId="3BC34F7E" w14:textId="77777777" w:rsidR="0048593E" w:rsidRDefault="00000000">
            <w:pPr>
              <w:spacing w:line="360" w:lineRule="auto"/>
              <w:rPr>
                <w:sz w:val="24"/>
                <w:szCs w:val="24"/>
              </w:rPr>
              <w:pPrChange w:id="889" w:author="Sophie Bur" w:date="2024-03-19T11:59:00Z">
                <w:pPr>
                  <w:jc w:val="both"/>
                </w:pPr>
              </w:pPrChange>
            </w:pPr>
            <w:r>
              <w:rPr>
                <w:sz w:val="24"/>
                <w:szCs w:val="24"/>
              </w:rPr>
              <w:t>0.19</w:t>
            </w:r>
          </w:p>
        </w:tc>
        <w:tc>
          <w:tcPr>
            <w:tcW w:w="810" w:type="dxa"/>
            <w:shd w:val="clear" w:color="auto" w:fill="auto"/>
            <w:tcMar>
              <w:top w:w="-332" w:type="dxa"/>
              <w:left w:w="-332" w:type="dxa"/>
              <w:bottom w:w="-332" w:type="dxa"/>
              <w:right w:w="-332" w:type="dxa"/>
            </w:tcMar>
            <w:tcPrChange w:id="890" w:author="Sophie Bur" w:date="2024-03-19T11:59:00Z">
              <w:tcPr>
                <w:tcW w:w="810" w:type="dxa"/>
                <w:shd w:val="clear" w:color="auto" w:fill="auto"/>
                <w:tcMar>
                  <w:top w:w="-332" w:type="dxa"/>
                  <w:left w:w="-332" w:type="dxa"/>
                  <w:bottom w:w="-332" w:type="dxa"/>
                  <w:right w:w="-332" w:type="dxa"/>
                </w:tcMar>
              </w:tcPr>
            </w:tcPrChange>
          </w:tcPr>
          <w:p w14:paraId="4ECD77FB" w14:textId="77777777" w:rsidR="0048593E" w:rsidRDefault="00000000">
            <w:pPr>
              <w:spacing w:line="360" w:lineRule="auto"/>
              <w:rPr>
                <w:sz w:val="24"/>
                <w:szCs w:val="24"/>
              </w:rPr>
              <w:pPrChange w:id="891" w:author="Sophie Bur" w:date="2024-03-19T11:59:00Z">
                <w:pPr>
                  <w:jc w:val="both"/>
                </w:pPr>
              </w:pPrChange>
            </w:pPr>
            <w:r>
              <w:rPr>
                <w:sz w:val="24"/>
                <w:szCs w:val="24"/>
              </w:rPr>
              <w:t>0.22</w:t>
            </w:r>
          </w:p>
        </w:tc>
        <w:tc>
          <w:tcPr>
            <w:tcW w:w="825" w:type="dxa"/>
            <w:shd w:val="clear" w:color="auto" w:fill="auto"/>
            <w:tcMar>
              <w:top w:w="-332" w:type="dxa"/>
              <w:left w:w="-332" w:type="dxa"/>
              <w:bottom w:w="-332" w:type="dxa"/>
              <w:right w:w="-332" w:type="dxa"/>
            </w:tcMar>
            <w:tcPrChange w:id="892" w:author="Sophie Bur" w:date="2024-03-19T11:59:00Z">
              <w:tcPr>
                <w:tcW w:w="825" w:type="dxa"/>
                <w:shd w:val="clear" w:color="auto" w:fill="auto"/>
                <w:tcMar>
                  <w:top w:w="-332" w:type="dxa"/>
                  <w:left w:w="-332" w:type="dxa"/>
                  <w:bottom w:w="-332" w:type="dxa"/>
                  <w:right w:w="-332" w:type="dxa"/>
                </w:tcMar>
              </w:tcPr>
            </w:tcPrChange>
          </w:tcPr>
          <w:p w14:paraId="3B80B58B" w14:textId="77777777" w:rsidR="0048593E" w:rsidRDefault="00000000">
            <w:pPr>
              <w:spacing w:line="360" w:lineRule="auto"/>
              <w:rPr>
                <w:sz w:val="24"/>
                <w:szCs w:val="24"/>
              </w:rPr>
              <w:pPrChange w:id="893" w:author="Sophie Bur" w:date="2024-03-19T11:59:00Z">
                <w:pPr>
                  <w:jc w:val="both"/>
                </w:pPr>
              </w:pPrChange>
            </w:pPr>
            <w:r>
              <w:rPr>
                <w:sz w:val="24"/>
                <w:szCs w:val="24"/>
              </w:rPr>
              <w:t>-0.18</w:t>
            </w:r>
          </w:p>
        </w:tc>
        <w:tc>
          <w:tcPr>
            <w:tcW w:w="870" w:type="dxa"/>
            <w:shd w:val="clear" w:color="auto" w:fill="auto"/>
            <w:tcMar>
              <w:top w:w="-332" w:type="dxa"/>
              <w:left w:w="-332" w:type="dxa"/>
              <w:bottom w:w="-332" w:type="dxa"/>
              <w:right w:w="-332" w:type="dxa"/>
            </w:tcMar>
            <w:tcPrChange w:id="894" w:author="Sophie Bur" w:date="2024-03-19T11:59:00Z">
              <w:tcPr>
                <w:tcW w:w="870" w:type="dxa"/>
                <w:shd w:val="clear" w:color="auto" w:fill="auto"/>
                <w:tcMar>
                  <w:top w:w="-332" w:type="dxa"/>
                  <w:left w:w="-332" w:type="dxa"/>
                  <w:bottom w:w="-332" w:type="dxa"/>
                  <w:right w:w="-332" w:type="dxa"/>
                </w:tcMar>
              </w:tcPr>
            </w:tcPrChange>
          </w:tcPr>
          <w:p w14:paraId="53C17BC6" w14:textId="77777777" w:rsidR="0048593E" w:rsidRDefault="00000000">
            <w:pPr>
              <w:spacing w:line="360" w:lineRule="auto"/>
              <w:rPr>
                <w:sz w:val="24"/>
                <w:szCs w:val="24"/>
              </w:rPr>
              <w:pPrChange w:id="895" w:author="Sophie Bur" w:date="2024-03-19T11:59:00Z">
                <w:pPr>
                  <w:jc w:val="both"/>
                </w:pPr>
              </w:pPrChange>
            </w:pPr>
            <w:r>
              <w:rPr>
                <w:sz w:val="24"/>
                <w:szCs w:val="24"/>
              </w:rPr>
              <w:t>0.57</w:t>
            </w:r>
          </w:p>
        </w:tc>
      </w:tr>
      <w:tr w:rsidR="0048593E" w14:paraId="0753FAB3" w14:textId="77777777">
        <w:tc>
          <w:tcPr>
            <w:tcW w:w="4215" w:type="dxa"/>
            <w:shd w:val="clear" w:color="auto" w:fill="auto"/>
            <w:tcMar>
              <w:top w:w="-332" w:type="dxa"/>
              <w:left w:w="-332" w:type="dxa"/>
              <w:bottom w:w="-332" w:type="dxa"/>
              <w:right w:w="-332" w:type="dxa"/>
            </w:tcMar>
            <w:tcPrChange w:id="896" w:author="Sophie Bur" w:date="2024-03-19T11:59:00Z">
              <w:tcPr>
                <w:tcW w:w="4215" w:type="dxa"/>
                <w:shd w:val="clear" w:color="auto" w:fill="auto"/>
                <w:tcMar>
                  <w:top w:w="-332" w:type="dxa"/>
                  <w:left w:w="-332" w:type="dxa"/>
                  <w:bottom w:w="-332" w:type="dxa"/>
                  <w:right w:w="-332" w:type="dxa"/>
                </w:tcMar>
              </w:tcPr>
            </w:tcPrChange>
          </w:tcPr>
          <w:p w14:paraId="28BA1F40" w14:textId="7E80B2B1" w:rsidR="0048593E" w:rsidRDefault="00000000">
            <w:pPr>
              <w:spacing w:line="360" w:lineRule="auto"/>
              <w:rPr>
                <w:sz w:val="24"/>
                <w:szCs w:val="24"/>
              </w:rPr>
              <w:pPrChange w:id="897" w:author="Sophie Bur" w:date="2024-03-19T11:59:00Z">
                <w:pPr>
                  <w:jc w:val="both"/>
                </w:pPr>
              </w:pPrChange>
            </w:pPr>
            <w:r>
              <w:rPr>
                <w:sz w:val="24"/>
                <w:szCs w:val="24"/>
              </w:rPr>
              <w:t xml:space="preserve">Hough </w:t>
            </w:r>
            <w:del w:id="898" w:author="Sophie Bur" w:date="2024-03-19T11:59:00Z">
              <w:r>
                <w:rPr>
                  <w:sz w:val="24"/>
                  <w:szCs w:val="24"/>
                </w:rPr>
                <w:delText>transform</w:delText>
              </w:r>
            </w:del>
            <w:ins w:id="899" w:author="Sophie Bur" w:date="2024-03-19T11:59:00Z">
              <w:r>
                <w:rPr>
                  <w:sz w:val="24"/>
                  <w:szCs w:val="24"/>
                </w:rPr>
                <w:t>Transform</w:t>
              </w:r>
            </w:ins>
            <w:r>
              <w:rPr>
                <w:sz w:val="24"/>
                <w:szCs w:val="24"/>
              </w:rPr>
              <w:t>, overall smoothed*</w:t>
            </w:r>
          </w:p>
        </w:tc>
        <w:tc>
          <w:tcPr>
            <w:tcW w:w="3120" w:type="dxa"/>
            <w:shd w:val="clear" w:color="auto" w:fill="auto"/>
            <w:tcMar>
              <w:top w:w="-332" w:type="dxa"/>
              <w:left w:w="-332" w:type="dxa"/>
              <w:bottom w:w="-332" w:type="dxa"/>
              <w:right w:w="-332" w:type="dxa"/>
            </w:tcMar>
            <w:tcPrChange w:id="900" w:author="Sophie Bur" w:date="2024-03-19T11:59:00Z">
              <w:tcPr>
                <w:tcW w:w="3120" w:type="dxa"/>
                <w:shd w:val="clear" w:color="auto" w:fill="auto"/>
                <w:tcMar>
                  <w:top w:w="-332" w:type="dxa"/>
                  <w:left w:w="-332" w:type="dxa"/>
                  <w:bottom w:w="-332" w:type="dxa"/>
                  <w:right w:w="-332" w:type="dxa"/>
                </w:tcMar>
              </w:tcPr>
            </w:tcPrChange>
          </w:tcPr>
          <w:p w14:paraId="074D99F1" w14:textId="77777777" w:rsidR="0048593E" w:rsidRDefault="00000000">
            <w:pPr>
              <w:spacing w:line="360" w:lineRule="auto"/>
              <w:rPr>
                <w:sz w:val="24"/>
                <w:szCs w:val="24"/>
              </w:rPr>
              <w:pPrChange w:id="901" w:author="Sophie Bur" w:date="2024-03-19T11:59:00Z">
                <w:pPr>
                  <w:jc w:val="both"/>
                </w:pPr>
              </w:pPrChange>
            </w:pPr>
            <w:r>
              <w:rPr>
                <w:sz w:val="24"/>
                <w:szCs w:val="24"/>
              </w:rPr>
              <w:t>0.23</w:t>
            </w:r>
          </w:p>
        </w:tc>
        <w:tc>
          <w:tcPr>
            <w:tcW w:w="810" w:type="dxa"/>
            <w:shd w:val="clear" w:color="auto" w:fill="auto"/>
            <w:tcMar>
              <w:top w:w="-332" w:type="dxa"/>
              <w:left w:w="-332" w:type="dxa"/>
              <w:bottom w:w="-332" w:type="dxa"/>
              <w:right w:w="-332" w:type="dxa"/>
            </w:tcMar>
            <w:tcPrChange w:id="902" w:author="Sophie Bur" w:date="2024-03-19T11:59:00Z">
              <w:tcPr>
                <w:tcW w:w="810" w:type="dxa"/>
                <w:shd w:val="clear" w:color="auto" w:fill="auto"/>
                <w:tcMar>
                  <w:top w:w="-332" w:type="dxa"/>
                  <w:left w:w="-332" w:type="dxa"/>
                  <w:bottom w:w="-332" w:type="dxa"/>
                  <w:right w:w="-332" w:type="dxa"/>
                </w:tcMar>
              </w:tcPr>
            </w:tcPrChange>
          </w:tcPr>
          <w:p w14:paraId="47177529" w14:textId="77777777" w:rsidR="0048593E" w:rsidRDefault="00000000">
            <w:pPr>
              <w:spacing w:line="360" w:lineRule="auto"/>
              <w:rPr>
                <w:sz w:val="24"/>
                <w:szCs w:val="24"/>
              </w:rPr>
              <w:pPrChange w:id="903" w:author="Sophie Bur" w:date="2024-03-19T11:59:00Z">
                <w:pPr>
                  <w:jc w:val="both"/>
                </w:pPr>
              </w:pPrChange>
            </w:pPr>
            <w:r>
              <w:rPr>
                <w:sz w:val="24"/>
                <w:szCs w:val="24"/>
              </w:rPr>
              <w:t>0.33</w:t>
            </w:r>
          </w:p>
        </w:tc>
        <w:tc>
          <w:tcPr>
            <w:tcW w:w="825" w:type="dxa"/>
            <w:shd w:val="clear" w:color="auto" w:fill="auto"/>
            <w:tcMar>
              <w:top w:w="-332" w:type="dxa"/>
              <w:left w:w="-332" w:type="dxa"/>
              <w:bottom w:w="-332" w:type="dxa"/>
              <w:right w:w="-332" w:type="dxa"/>
            </w:tcMar>
            <w:tcPrChange w:id="904" w:author="Sophie Bur" w:date="2024-03-19T11:59:00Z">
              <w:tcPr>
                <w:tcW w:w="825" w:type="dxa"/>
                <w:shd w:val="clear" w:color="auto" w:fill="auto"/>
                <w:tcMar>
                  <w:top w:w="-332" w:type="dxa"/>
                  <w:left w:w="-332" w:type="dxa"/>
                  <w:bottom w:w="-332" w:type="dxa"/>
                  <w:right w:w="-332" w:type="dxa"/>
                </w:tcMar>
              </w:tcPr>
            </w:tcPrChange>
          </w:tcPr>
          <w:p w14:paraId="69F69217" w14:textId="77777777" w:rsidR="0048593E" w:rsidRDefault="00000000">
            <w:pPr>
              <w:spacing w:line="360" w:lineRule="auto"/>
              <w:rPr>
                <w:sz w:val="24"/>
                <w:szCs w:val="24"/>
              </w:rPr>
              <w:pPrChange w:id="905" w:author="Sophie Bur" w:date="2024-03-19T11:59:00Z">
                <w:pPr>
                  <w:jc w:val="both"/>
                </w:pPr>
              </w:pPrChange>
            </w:pPr>
            <w:r>
              <w:rPr>
                <w:sz w:val="24"/>
                <w:szCs w:val="24"/>
              </w:rPr>
              <w:t>-0.31</w:t>
            </w:r>
          </w:p>
        </w:tc>
        <w:tc>
          <w:tcPr>
            <w:tcW w:w="870" w:type="dxa"/>
            <w:shd w:val="clear" w:color="auto" w:fill="auto"/>
            <w:tcMar>
              <w:top w:w="-332" w:type="dxa"/>
              <w:left w:w="-332" w:type="dxa"/>
              <w:bottom w:w="-332" w:type="dxa"/>
              <w:right w:w="-332" w:type="dxa"/>
            </w:tcMar>
            <w:tcPrChange w:id="906" w:author="Sophie Bur" w:date="2024-03-19T11:59:00Z">
              <w:tcPr>
                <w:tcW w:w="870" w:type="dxa"/>
                <w:shd w:val="clear" w:color="auto" w:fill="auto"/>
                <w:tcMar>
                  <w:top w:w="-332" w:type="dxa"/>
                  <w:left w:w="-332" w:type="dxa"/>
                  <w:bottom w:w="-332" w:type="dxa"/>
                  <w:right w:w="-332" w:type="dxa"/>
                </w:tcMar>
              </w:tcPr>
            </w:tcPrChange>
          </w:tcPr>
          <w:p w14:paraId="334F6149" w14:textId="77777777" w:rsidR="0048593E" w:rsidRDefault="00000000">
            <w:pPr>
              <w:spacing w:line="360" w:lineRule="auto"/>
              <w:rPr>
                <w:b/>
                <w:sz w:val="24"/>
                <w:szCs w:val="24"/>
              </w:rPr>
              <w:pPrChange w:id="907" w:author="Sophie Bur" w:date="2024-03-19T11:59:00Z">
                <w:pPr>
                  <w:jc w:val="both"/>
                </w:pPr>
              </w:pPrChange>
            </w:pPr>
            <w:r>
              <w:rPr>
                <w:b/>
                <w:sz w:val="24"/>
                <w:szCs w:val="24"/>
              </w:rPr>
              <w:t>0.8</w:t>
            </w:r>
          </w:p>
        </w:tc>
      </w:tr>
      <w:tr w:rsidR="0048593E" w14:paraId="0B1BA621" w14:textId="77777777">
        <w:tc>
          <w:tcPr>
            <w:tcW w:w="4215" w:type="dxa"/>
            <w:shd w:val="clear" w:color="auto" w:fill="auto"/>
            <w:tcMar>
              <w:top w:w="-332" w:type="dxa"/>
              <w:left w:w="-332" w:type="dxa"/>
              <w:bottom w:w="-332" w:type="dxa"/>
              <w:right w:w="-332" w:type="dxa"/>
            </w:tcMar>
            <w:tcPrChange w:id="908" w:author="Sophie Bur" w:date="2024-03-19T11:59:00Z">
              <w:tcPr>
                <w:tcW w:w="4215" w:type="dxa"/>
                <w:shd w:val="clear" w:color="auto" w:fill="auto"/>
                <w:tcMar>
                  <w:top w:w="-332" w:type="dxa"/>
                  <w:left w:w="-332" w:type="dxa"/>
                  <w:bottom w:w="-332" w:type="dxa"/>
                  <w:right w:w="-332" w:type="dxa"/>
                </w:tcMar>
              </w:tcPr>
            </w:tcPrChange>
          </w:tcPr>
          <w:p w14:paraId="3BC55BF3" w14:textId="77777777" w:rsidR="0048593E" w:rsidRDefault="00000000">
            <w:pPr>
              <w:spacing w:line="360" w:lineRule="auto"/>
              <w:rPr>
                <w:sz w:val="24"/>
                <w:szCs w:val="24"/>
              </w:rPr>
              <w:pPrChange w:id="909" w:author="Sophie Bur" w:date="2024-03-19T11:59:00Z">
                <w:pPr>
                  <w:jc w:val="both"/>
                </w:pPr>
              </w:pPrChange>
            </w:pPr>
            <w:r>
              <w:rPr>
                <w:sz w:val="24"/>
                <w:szCs w:val="24"/>
              </w:rPr>
              <w:t>DLC+, LAN</w:t>
            </w:r>
          </w:p>
        </w:tc>
        <w:tc>
          <w:tcPr>
            <w:tcW w:w="3120" w:type="dxa"/>
            <w:shd w:val="clear" w:color="auto" w:fill="auto"/>
            <w:tcMar>
              <w:top w:w="-332" w:type="dxa"/>
              <w:left w:w="-332" w:type="dxa"/>
              <w:bottom w:w="-332" w:type="dxa"/>
              <w:right w:w="-332" w:type="dxa"/>
            </w:tcMar>
            <w:tcPrChange w:id="910" w:author="Sophie Bur" w:date="2024-03-19T11:59:00Z">
              <w:tcPr>
                <w:tcW w:w="3120" w:type="dxa"/>
                <w:shd w:val="clear" w:color="auto" w:fill="auto"/>
                <w:tcMar>
                  <w:top w:w="-332" w:type="dxa"/>
                  <w:left w:w="-332" w:type="dxa"/>
                  <w:bottom w:w="-332" w:type="dxa"/>
                  <w:right w:w="-332" w:type="dxa"/>
                </w:tcMar>
              </w:tcPr>
            </w:tcPrChange>
          </w:tcPr>
          <w:p w14:paraId="1D655897" w14:textId="77777777" w:rsidR="0048593E" w:rsidRDefault="00000000">
            <w:pPr>
              <w:spacing w:line="360" w:lineRule="auto"/>
              <w:rPr>
                <w:b/>
                <w:sz w:val="24"/>
                <w:szCs w:val="24"/>
              </w:rPr>
              <w:pPrChange w:id="911" w:author="Sophie Bur" w:date="2024-03-19T11:59:00Z">
                <w:pPr>
                  <w:jc w:val="both"/>
                </w:pPr>
              </w:pPrChange>
            </w:pPr>
            <w:r>
              <w:rPr>
                <w:b/>
                <w:sz w:val="24"/>
                <w:szCs w:val="24"/>
              </w:rPr>
              <w:t>0.86</w:t>
            </w:r>
          </w:p>
        </w:tc>
        <w:tc>
          <w:tcPr>
            <w:tcW w:w="810" w:type="dxa"/>
            <w:shd w:val="clear" w:color="auto" w:fill="auto"/>
            <w:tcMar>
              <w:top w:w="-332" w:type="dxa"/>
              <w:left w:w="-332" w:type="dxa"/>
              <w:bottom w:w="-332" w:type="dxa"/>
              <w:right w:w="-332" w:type="dxa"/>
            </w:tcMar>
            <w:tcPrChange w:id="912" w:author="Sophie Bur" w:date="2024-03-19T11:59:00Z">
              <w:tcPr>
                <w:tcW w:w="810" w:type="dxa"/>
                <w:shd w:val="clear" w:color="auto" w:fill="auto"/>
                <w:tcMar>
                  <w:top w:w="-332" w:type="dxa"/>
                  <w:left w:w="-332" w:type="dxa"/>
                  <w:bottom w:w="-332" w:type="dxa"/>
                  <w:right w:w="-332" w:type="dxa"/>
                </w:tcMar>
              </w:tcPr>
            </w:tcPrChange>
          </w:tcPr>
          <w:p w14:paraId="54044E21" w14:textId="77777777" w:rsidR="0048593E" w:rsidRDefault="00000000">
            <w:pPr>
              <w:spacing w:line="360" w:lineRule="auto"/>
              <w:rPr>
                <w:sz w:val="24"/>
                <w:szCs w:val="24"/>
              </w:rPr>
              <w:pPrChange w:id="913" w:author="Sophie Bur" w:date="2024-03-19T11:59:00Z">
                <w:pPr>
                  <w:jc w:val="both"/>
                </w:pPr>
              </w:pPrChange>
            </w:pPr>
            <w:r>
              <w:rPr>
                <w:sz w:val="24"/>
                <w:szCs w:val="24"/>
              </w:rPr>
              <w:t>–</w:t>
            </w:r>
          </w:p>
        </w:tc>
        <w:tc>
          <w:tcPr>
            <w:tcW w:w="825" w:type="dxa"/>
            <w:shd w:val="clear" w:color="auto" w:fill="auto"/>
            <w:tcMar>
              <w:top w:w="-332" w:type="dxa"/>
              <w:left w:w="-332" w:type="dxa"/>
              <w:bottom w:w="-332" w:type="dxa"/>
              <w:right w:w="-332" w:type="dxa"/>
            </w:tcMar>
            <w:tcPrChange w:id="914" w:author="Sophie Bur" w:date="2024-03-19T11:59:00Z">
              <w:tcPr>
                <w:tcW w:w="825" w:type="dxa"/>
                <w:shd w:val="clear" w:color="auto" w:fill="auto"/>
                <w:tcMar>
                  <w:top w:w="-332" w:type="dxa"/>
                  <w:left w:w="-332" w:type="dxa"/>
                  <w:bottom w:w="-332" w:type="dxa"/>
                  <w:right w:w="-332" w:type="dxa"/>
                </w:tcMar>
              </w:tcPr>
            </w:tcPrChange>
          </w:tcPr>
          <w:p w14:paraId="44362772" w14:textId="77777777" w:rsidR="0048593E" w:rsidRDefault="00000000">
            <w:pPr>
              <w:spacing w:line="360" w:lineRule="auto"/>
              <w:rPr>
                <w:sz w:val="24"/>
                <w:szCs w:val="24"/>
              </w:rPr>
              <w:pPrChange w:id="915" w:author="Sophie Bur" w:date="2024-03-19T11:59:00Z">
                <w:pPr>
                  <w:jc w:val="both"/>
                </w:pPr>
              </w:pPrChange>
            </w:pPr>
            <w:r>
              <w:rPr>
                <w:sz w:val="24"/>
                <w:szCs w:val="24"/>
              </w:rPr>
              <w:t>–</w:t>
            </w:r>
          </w:p>
        </w:tc>
        <w:tc>
          <w:tcPr>
            <w:tcW w:w="870" w:type="dxa"/>
            <w:shd w:val="clear" w:color="auto" w:fill="auto"/>
            <w:tcMar>
              <w:top w:w="-332" w:type="dxa"/>
              <w:left w:w="-332" w:type="dxa"/>
              <w:bottom w:w="-332" w:type="dxa"/>
              <w:right w:w="-332" w:type="dxa"/>
            </w:tcMar>
            <w:tcPrChange w:id="916" w:author="Sophie Bur" w:date="2024-03-19T11:59:00Z">
              <w:tcPr>
                <w:tcW w:w="870" w:type="dxa"/>
                <w:shd w:val="clear" w:color="auto" w:fill="auto"/>
                <w:tcMar>
                  <w:top w:w="-332" w:type="dxa"/>
                  <w:left w:w="-332" w:type="dxa"/>
                  <w:bottom w:w="-332" w:type="dxa"/>
                  <w:right w:w="-332" w:type="dxa"/>
                </w:tcMar>
              </w:tcPr>
            </w:tcPrChange>
          </w:tcPr>
          <w:p w14:paraId="6C9429FC" w14:textId="77777777" w:rsidR="0048593E" w:rsidRDefault="00000000">
            <w:pPr>
              <w:spacing w:line="360" w:lineRule="auto"/>
              <w:rPr>
                <w:sz w:val="24"/>
                <w:szCs w:val="24"/>
              </w:rPr>
              <w:pPrChange w:id="917" w:author="Sophie Bur" w:date="2024-03-19T11:59:00Z">
                <w:pPr>
                  <w:jc w:val="both"/>
                </w:pPr>
              </w:pPrChange>
            </w:pPr>
            <w:r>
              <w:rPr>
                <w:sz w:val="24"/>
                <w:szCs w:val="24"/>
              </w:rPr>
              <w:t>–</w:t>
            </w:r>
          </w:p>
        </w:tc>
      </w:tr>
      <w:tr w:rsidR="0048593E" w14:paraId="128C3D98" w14:textId="77777777">
        <w:tc>
          <w:tcPr>
            <w:tcW w:w="4215" w:type="dxa"/>
            <w:shd w:val="clear" w:color="auto" w:fill="auto"/>
            <w:tcMar>
              <w:top w:w="-332" w:type="dxa"/>
              <w:left w:w="-332" w:type="dxa"/>
              <w:bottom w:w="-332" w:type="dxa"/>
              <w:right w:w="-332" w:type="dxa"/>
            </w:tcMar>
            <w:tcPrChange w:id="918" w:author="Sophie Bur" w:date="2024-03-19T11:59:00Z">
              <w:tcPr>
                <w:tcW w:w="4215" w:type="dxa"/>
                <w:shd w:val="clear" w:color="auto" w:fill="auto"/>
                <w:tcMar>
                  <w:top w:w="-332" w:type="dxa"/>
                  <w:left w:w="-332" w:type="dxa"/>
                  <w:bottom w:w="-332" w:type="dxa"/>
                  <w:right w:w="-332" w:type="dxa"/>
                </w:tcMar>
              </w:tcPr>
            </w:tcPrChange>
          </w:tcPr>
          <w:p w14:paraId="3EC103F3" w14:textId="77777777" w:rsidR="0048593E" w:rsidRDefault="00000000">
            <w:pPr>
              <w:spacing w:line="360" w:lineRule="auto"/>
              <w:rPr>
                <w:sz w:val="24"/>
                <w:szCs w:val="24"/>
              </w:rPr>
              <w:pPrChange w:id="919" w:author="Sophie Bur" w:date="2024-03-19T11:59:00Z">
                <w:pPr>
                  <w:jc w:val="both"/>
                </w:pPr>
              </w:pPrChange>
            </w:pPr>
            <w:r>
              <w:rPr>
                <w:sz w:val="24"/>
                <w:szCs w:val="24"/>
              </w:rPr>
              <w:t>DLC+, LAN smoothed*</w:t>
            </w:r>
          </w:p>
        </w:tc>
        <w:tc>
          <w:tcPr>
            <w:tcW w:w="3120" w:type="dxa"/>
            <w:shd w:val="clear" w:color="auto" w:fill="auto"/>
            <w:tcMar>
              <w:top w:w="-332" w:type="dxa"/>
              <w:left w:w="-332" w:type="dxa"/>
              <w:bottom w:w="-332" w:type="dxa"/>
              <w:right w:w="-332" w:type="dxa"/>
            </w:tcMar>
            <w:tcPrChange w:id="920" w:author="Sophie Bur" w:date="2024-03-19T11:59:00Z">
              <w:tcPr>
                <w:tcW w:w="3120" w:type="dxa"/>
                <w:shd w:val="clear" w:color="auto" w:fill="auto"/>
                <w:tcMar>
                  <w:top w:w="-332" w:type="dxa"/>
                  <w:left w:w="-332" w:type="dxa"/>
                  <w:bottom w:w="-332" w:type="dxa"/>
                  <w:right w:w="-332" w:type="dxa"/>
                </w:tcMar>
              </w:tcPr>
            </w:tcPrChange>
          </w:tcPr>
          <w:p w14:paraId="0DC15174" w14:textId="77777777" w:rsidR="0048593E" w:rsidRDefault="00000000">
            <w:pPr>
              <w:spacing w:line="360" w:lineRule="auto"/>
              <w:rPr>
                <w:b/>
                <w:sz w:val="24"/>
                <w:szCs w:val="24"/>
              </w:rPr>
              <w:pPrChange w:id="921" w:author="Sophie Bur" w:date="2024-03-19T11:59:00Z">
                <w:pPr>
                  <w:jc w:val="both"/>
                </w:pPr>
              </w:pPrChange>
            </w:pPr>
            <w:r>
              <w:rPr>
                <w:b/>
                <w:sz w:val="24"/>
                <w:szCs w:val="24"/>
              </w:rPr>
              <w:t>0.85</w:t>
            </w:r>
          </w:p>
        </w:tc>
        <w:tc>
          <w:tcPr>
            <w:tcW w:w="810" w:type="dxa"/>
            <w:shd w:val="clear" w:color="auto" w:fill="auto"/>
            <w:tcMar>
              <w:top w:w="-332" w:type="dxa"/>
              <w:left w:w="-332" w:type="dxa"/>
              <w:bottom w:w="-332" w:type="dxa"/>
              <w:right w:w="-332" w:type="dxa"/>
            </w:tcMar>
            <w:tcPrChange w:id="922" w:author="Sophie Bur" w:date="2024-03-19T11:59:00Z">
              <w:tcPr>
                <w:tcW w:w="810" w:type="dxa"/>
                <w:shd w:val="clear" w:color="auto" w:fill="auto"/>
                <w:tcMar>
                  <w:top w:w="-332" w:type="dxa"/>
                  <w:left w:w="-332" w:type="dxa"/>
                  <w:bottom w:w="-332" w:type="dxa"/>
                  <w:right w:w="-332" w:type="dxa"/>
                </w:tcMar>
              </w:tcPr>
            </w:tcPrChange>
          </w:tcPr>
          <w:p w14:paraId="4C5E9041" w14:textId="77777777" w:rsidR="0048593E" w:rsidRDefault="00000000">
            <w:pPr>
              <w:spacing w:line="360" w:lineRule="auto"/>
              <w:rPr>
                <w:sz w:val="24"/>
                <w:szCs w:val="24"/>
              </w:rPr>
              <w:pPrChange w:id="923" w:author="Sophie Bur" w:date="2024-03-19T11:59:00Z">
                <w:pPr>
                  <w:jc w:val="both"/>
                </w:pPr>
              </w:pPrChange>
            </w:pPr>
            <w:r>
              <w:rPr>
                <w:sz w:val="24"/>
                <w:szCs w:val="24"/>
              </w:rPr>
              <w:t>–</w:t>
            </w:r>
          </w:p>
        </w:tc>
        <w:tc>
          <w:tcPr>
            <w:tcW w:w="825" w:type="dxa"/>
            <w:shd w:val="clear" w:color="auto" w:fill="auto"/>
            <w:tcMar>
              <w:top w:w="-332" w:type="dxa"/>
              <w:left w:w="-332" w:type="dxa"/>
              <w:bottom w:w="-332" w:type="dxa"/>
              <w:right w:w="-332" w:type="dxa"/>
            </w:tcMar>
            <w:tcPrChange w:id="924" w:author="Sophie Bur" w:date="2024-03-19T11:59:00Z">
              <w:tcPr>
                <w:tcW w:w="825" w:type="dxa"/>
                <w:shd w:val="clear" w:color="auto" w:fill="auto"/>
                <w:tcMar>
                  <w:top w:w="-332" w:type="dxa"/>
                  <w:left w:w="-332" w:type="dxa"/>
                  <w:bottom w:w="-332" w:type="dxa"/>
                  <w:right w:w="-332" w:type="dxa"/>
                </w:tcMar>
              </w:tcPr>
            </w:tcPrChange>
          </w:tcPr>
          <w:p w14:paraId="62D0E188" w14:textId="77777777" w:rsidR="0048593E" w:rsidRDefault="00000000">
            <w:pPr>
              <w:spacing w:line="360" w:lineRule="auto"/>
              <w:rPr>
                <w:sz w:val="24"/>
                <w:szCs w:val="24"/>
              </w:rPr>
              <w:pPrChange w:id="925" w:author="Sophie Bur" w:date="2024-03-19T11:59:00Z">
                <w:pPr>
                  <w:jc w:val="both"/>
                </w:pPr>
              </w:pPrChange>
            </w:pPr>
            <w:r>
              <w:rPr>
                <w:sz w:val="24"/>
                <w:szCs w:val="24"/>
              </w:rPr>
              <w:t>–</w:t>
            </w:r>
          </w:p>
        </w:tc>
        <w:tc>
          <w:tcPr>
            <w:tcW w:w="870" w:type="dxa"/>
            <w:shd w:val="clear" w:color="auto" w:fill="auto"/>
            <w:tcMar>
              <w:top w:w="-332" w:type="dxa"/>
              <w:left w:w="-332" w:type="dxa"/>
              <w:bottom w:w="-332" w:type="dxa"/>
              <w:right w:w="-332" w:type="dxa"/>
            </w:tcMar>
            <w:tcPrChange w:id="926" w:author="Sophie Bur" w:date="2024-03-19T11:59:00Z">
              <w:tcPr>
                <w:tcW w:w="870" w:type="dxa"/>
                <w:shd w:val="clear" w:color="auto" w:fill="auto"/>
                <w:tcMar>
                  <w:top w:w="-332" w:type="dxa"/>
                  <w:left w:w="-332" w:type="dxa"/>
                  <w:bottom w:w="-332" w:type="dxa"/>
                  <w:right w:w="-332" w:type="dxa"/>
                </w:tcMar>
              </w:tcPr>
            </w:tcPrChange>
          </w:tcPr>
          <w:p w14:paraId="02690909" w14:textId="77777777" w:rsidR="0048593E" w:rsidRDefault="00000000">
            <w:pPr>
              <w:spacing w:line="360" w:lineRule="auto"/>
              <w:rPr>
                <w:sz w:val="24"/>
                <w:szCs w:val="24"/>
              </w:rPr>
              <w:pPrChange w:id="927" w:author="Sophie Bur" w:date="2024-03-19T11:59:00Z">
                <w:pPr>
                  <w:jc w:val="both"/>
                </w:pPr>
              </w:pPrChange>
            </w:pPr>
            <w:r>
              <w:rPr>
                <w:sz w:val="24"/>
                <w:szCs w:val="24"/>
              </w:rPr>
              <w:t>–</w:t>
            </w:r>
          </w:p>
        </w:tc>
      </w:tr>
    </w:tbl>
    <w:p w14:paraId="2923A0DA" w14:textId="2A541D9F" w:rsidR="0048593E" w:rsidRDefault="00000000">
      <w:pPr>
        <w:pBdr>
          <w:top w:val="nil"/>
          <w:left w:val="nil"/>
          <w:bottom w:val="nil"/>
          <w:right w:val="nil"/>
          <w:between w:val="nil"/>
        </w:pBdr>
        <w:spacing w:line="360" w:lineRule="auto"/>
        <w:rPr>
          <w:sz w:val="24"/>
          <w:szCs w:val="24"/>
        </w:rPr>
        <w:pPrChange w:id="928" w:author="Sophie Bur" w:date="2024-03-19T11:59:00Z">
          <w:pPr>
            <w:pBdr>
              <w:top w:val="nil"/>
              <w:left w:val="nil"/>
              <w:bottom w:val="nil"/>
              <w:right w:val="nil"/>
              <w:between w:val="nil"/>
            </w:pBdr>
            <w:spacing w:line="276" w:lineRule="auto"/>
            <w:jc w:val="both"/>
          </w:pPr>
        </w:pPrChange>
      </w:pPr>
      <w:r>
        <w:rPr>
          <w:sz w:val="24"/>
          <w:szCs w:val="24"/>
        </w:rPr>
        <w:t xml:space="preserve">* Kolmogorov-Zurbenko, iterations = 2, </w:t>
      </w:r>
      <w:del w:id="929" w:author="Sophie Bur" w:date="2024-03-19T11:59:00Z">
        <w:r>
          <w:rPr>
            <w:sz w:val="24"/>
            <w:szCs w:val="24"/>
          </w:rPr>
          <w:delText>windowlength</w:delText>
        </w:r>
      </w:del>
      <w:ins w:id="930" w:author="Sophie Bur" w:date="2024-03-19T11:59:00Z">
        <w:r>
          <w:rPr>
            <w:sz w:val="24"/>
            <w:szCs w:val="24"/>
          </w:rPr>
          <w:t>window length</w:t>
        </w:r>
      </w:ins>
      <w:r>
        <w:rPr>
          <w:sz w:val="24"/>
          <w:szCs w:val="24"/>
        </w:rPr>
        <w:t xml:space="preserve"> = 3 | ** between videos </w:t>
      </w:r>
    </w:p>
    <w:p w14:paraId="56DE9141" w14:textId="77777777" w:rsidR="0048593E" w:rsidRDefault="0048593E">
      <w:pPr>
        <w:pBdr>
          <w:top w:val="nil"/>
          <w:left w:val="nil"/>
          <w:bottom w:val="nil"/>
          <w:right w:val="nil"/>
          <w:between w:val="nil"/>
        </w:pBdr>
        <w:spacing w:line="360" w:lineRule="auto"/>
        <w:rPr>
          <w:sz w:val="24"/>
          <w:szCs w:val="24"/>
        </w:rPr>
        <w:pPrChange w:id="931" w:author="Sophie Bur" w:date="2024-03-19T11:59:00Z">
          <w:pPr>
            <w:pBdr>
              <w:top w:val="nil"/>
              <w:left w:val="nil"/>
              <w:bottom w:val="nil"/>
              <w:right w:val="nil"/>
              <w:between w:val="nil"/>
            </w:pBdr>
            <w:spacing w:line="276" w:lineRule="auto"/>
            <w:jc w:val="both"/>
          </w:pPr>
        </w:pPrChange>
      </w:pPr>
    </w:p>
    <w:p w14:paraId="78013732" w14:textId="77777777" w:rsidR="00B028CC" w:rsidRDefault="00000000">
      <w:pPr>
        <w:pBdr>
          <w:top w:val="nil"/>
          <w:left w:val="nil"/>
          <w:bottom w:val="nil"/>
          <w:right w:val="nil"/>
          <w:between w:val="nil"/>
        </w:pBdr>
        <w:spacing w:line="276" w:lineRule="auto"/>
        <w:ind w:firstLine="720"/>
        <w:jc w:val="both"/>
        <w:rPr>
          <w:del w:id="932" w:author="Sophie Bur" w:date="2024-03-19T11:59:00Z"/>
          <w:sz w:val="24"/>
          <w:szCs w:val="24"/>
        </w:rPr>
      </w:pPr>
      <w:del w:id="933" w:author="Sophie Bur" w:date="2024-03-19T11:59:00Z">
        <w:r>
          <w:rPr>
            <w:sz w:val="24"/>
            <w:szCs w:val="24"/>
          </w:rPr>
          <w:delText>Automatic trackings of DLC+ were of sufficient quality r &gt; .80 and showed the highest correlation to manually tracked data (this method will also be used for the subsequent analysis in part III).</w:delText>
        </w:r>
      </w:del>
    </w:p>
    <w:p w14:paraId="61AF8295" w14:textId="77777777" w:rsidR="00B028CC" w:rsidRDefault="00000000">
      <w:pPr>
        <w:pBdr>
          <w:top w:val="nil"/>
          <w:left w:val="nil"/>
          <w:bottom w:val="nil"/>
          <w:right w:val="nil"/>
          <w:between w:val="nil"/>
        </w:pBdr>
        <w:spacing w:line="276" w:lineRule="auto"/>
        <w:ind w:firstLine="720"/>
        <w:jc w:val="both"/>
        <w:rPr>
          <w:del w:id="934" w:author="Sophie Bur" w:date="2024-03-19T11:59:00Z"/>
          <w:b/>
          <w:sz w:val="24"/>
          <w:szCs w:val="24"/>
        </w:rPr>
      </w:pPr>
      <w:del w:id="935" w:author="Sophie Bur" w:date="2024-03-19T11:59:00Z">
        <w:r>
          <w:rPr>
            <w:sz w:val="24"/>
            <w:szCs w:val="24"/>
          </w:rPr>
          <w:delText>It is to be noted that these are the correlations for the whole subset of data. The Hough Transform works very well for particular examples; DLC works better on average and, across the board, has high performance.</w:delText>
        </w:r>
      </w:del>
    </w:p>
    <w:p w14:paraId="25316D11" w14:textId="77777777" w:rsidR="00B028CC" w:rsidRDefault="00B028CC">
      <w:pPr>
        <w:spacing w:line="276" w:lineRule="auto"/>
        <w:jc w:val="both"/>
        <w:rPr>
          <w:del w:id="936" w:author="Sophie Bur" w:date="2024-03-19T11:59:00Z"/>
          <w:b/>
          <w:sz w:val="24"/>
          <w:szCs w:val="24"/>
        </w:rPr>
      </w:pPr>
    </w:p>
    <w:p w14:paraId="7431DDF8" w14:textId="77777777" w:rsidR="00B028CC" w:rsidRDefault="00000000">
      <w:pPr>
        <w:spacing w:line="276" w:lineRule="auto"/>
        <w:jc w:val="both"/>
        <w:rPr>
          <w:del w:id="937" w:author="Sophie Bur" w:date="2024-03-19T11:59:00Z"/>
          <w:b/>
          <w:sz w:val="24"/>
          <w:szCs w:val="24"/>
        </w:rPr>
      </w:pPr>
      <w:del w:id="938" w:author="Sophie Bur" w:date="2024-03-19T11:59:00Z">
        <w:r>
          <w:rPr>
            <w:b/>
            <w:noProof/>
            <w:sz w:val="24"/>
            <w:szCs w:val="24"/>
          </w:rPr>
          <w:drawing>
            <wp:inline distT="114300" distB="114300" distL="114300" distR="114300" wp14:anchorId="381D6729" wp14:editId="5B0B514E">
              <wp:extent cx="5998845" cy="4800600"/>
              <wp:effectExtent l="0" t="0" r="0" b="0"/>
              <wp:docPr id="884026155"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19"/>
                      <a:srcRect/>
                      <a:stretch>
                        <a:fillRect/>
                      </a:stretch>
                    </pic:blipFill>
                    <pic:spPr>
                      <a:xfrm>
                        <a:off x="0" y="0"/>
                        <a:ext cx="5998845" cy="4800600"/>
                      </a:xfrm>
                      <a:prstGeom prst="rect">
                        <a:avLst/>
                      </a:prstGeom>
                      <a:ln/>
                    </pic:spPr>
                  </pic:pic>
                </a:graphicData>
              </a:graphic>
            </wp:inline>
          </w:drawing>
        </w:r>
      </w:del>
    </w:p>
    <w:p w14:paraId="33773E16" w14:textId="77777777" w:rsidR="0048593E" w:rsidRDefault="0048593E">
      <w:pPr>
        <w:pBdr>
          <w:top w:val="nil"/>
          <w:left w:val="nil"/>
          <w:bottom w:val="nil"/>
          <w:right w:val="nil"/>
          <w:between w:val="nil"/>
        </w:pBdr>
        <w:spacing w:line="360" w:lineRule="auto"/>
        <w:ind w:firstLine="720"/>
        <w:rPr>
          <w:ins w:id="939" w:author="Sophie Bur" w:date="2024-03-19T11:59:00Z"/>
          <w:b/>
          <w:sz w:val="24"/>
          <w:szCs w:val="24"/>
        </w:rPr>
      </w:pPr>
    </w:p>
    <w:p w14:paraId="009592CF" w14:textId="77777777" w:rsidR="0048593E" w:rsidRDefault="00000000">
      <w:pPr>
        <w:spacing w:line="360" w:lineRule="auto"/>
        <w:rPr>
          <w:ins w:id="940" w:author="Sophie Bur" w:date="2024-03-19T11:59:00Z"/>
          <w:b/>
          <w:sz w:val="24"/>
          <w:szCs w:val="24"/>
        </w:rPr>
      </w:pPr>
      <w:ins w:id="941" w:author="Sophie Bur" w:date="2024-03-19T11:59:00Z">
        <w:r>
          <w:br w:type="page"/>
        </w:r>
      </w:ins>
    </w:p>
    <w:p w14:paraId="052DC740" w14:textId="77777777" w:rsidR="0048593E" w:rsidRDefault="00000000">
      <w:pPr>
        <w:spacing w:line="360" w:lineRule="auto"/>
        <w:rPr>
          <w:ins w:id="942" w:author="Sophie Bur" w:date="2024-03-19T11:59:00Z"/>
          <w:b/>
          <w:sz w:val="24"/>
          <w:szCs w:val="24"/>
        </w:rPr>
      </w:pPr>
      <w:ins w:id="943" w:author="Sophie Bur" w:date="2024-03-19T11:59:00Z">
        <w:r>
          <w:rPr>
            <w:b/>
            <w:noProof/>
            <w:sz w:val="24"/>
            <w:szCs w:val="24"/>
          </w:rPr>
          <w:lastRenderedPageBreak/>
          <w:drawing>
            <wp:inline distT="114300" distB="114300" distL="114300" distR="114300" wp14:anchorId="508758C2" wp14:editId="7364DFBE">
              <wp:extent cx="5998845" cy="4800600"/>
              <wp:effectExtent l="0" t="0" r="0" b="0"/>
              <wp:docPr id="3"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19"/>
                      <a:srcRect/>
                      <a:stretch>
                        <a:fillRect/>
                      </a:stretch>
                    </pic:blipFill>
                    <pic:spPr>
                      <a:xfrm>
                        <a:off x="0" y="0"/>
                        <a:ext cx="5998845" cy="4800600"/>
                      </a:xfrm>
                      <a:prstGeom prst="rect">
                        <a:avLst/>
                      </a:prstGeom>
                      <a:ln/>
                    </pic:spPr>
                  </pic:pic>
                </a:graphicData>
              </a:graphic>
            </wp:inline>
          </w:drawing>
        </w:r>
      </w:ins>
    </w:p>
    <w:p w14:paraId="484190A2" w14:textId="50DE02E4" w:rsidR="0048593E" w:rsidRDefault="00000000">
      <w:pPr>
        <w:rPr>
          <w:ins w:id="944" w:author="Sophie Bur" w:date="2024-03-19T11:59:00Z"/>
          <w:sz w:val="24"/>
          <w:szCs w:val="24"/>
        </w:rPr>
      </w:pPr>
      <w:r>
        <w:rPr>
          <w:b/>
          <w:sz w:val="24"/>
          <w:szCs w:val="24"/>
        </w:rPr>
        <w:t xml:space="preserve">Figure </w:t>
      </w:r>
      <w:del w:id="945" w:author="Sophie Bur" w:date="2024-03-19T11:59:00Z">
        <w:r>
          <w:rPr>
            <w:b/>
            <w:sz w:val="24"/>
            <w:szCs w:val="24"/>
          </w:rPr>
          <w:delText>4</w:delText>
        </w:r>
      </w:del>
      <w:ins w:id="946" w:author="Sophie Bur" w:date="2024-03-19T11:59:00Z">
        <w:r>
          <w:rPr>
            <w:b/>
            <w:sz w:val="24"/>
            <w:szCs w:val="24"/>
          </w:rPr>
          <w:t>6</w:t>
        </w:r>
      </w:ins>
      <w:r>
        <w:rPr>
          <w:b/>
          <w:sz w:val="24"/>
          <w:szCs w:val="24"/>
        </w:rPr>
        <w:t xml:space="preserve">: Automatically tracked radii </w:t>
      </w:r>
      <w:del w:id="947" w:author="Sophie Bur" w:date="2024-03-19T11:59:00Z">
        <w:r>
          <w:rPr>
            <w:b/>
            <w:sz w:val="24"/>
            <w:szCs w:val="24"/>
          </w:rPr>
          <w:delText>predicting ground truth (</w:delText>
        </w:r>
      </w:del>
      <w:ins w:id="948" w:author="Sophie Bur" w:date="2024-03-19T11:59:00Z">
        <w:r>
          <w:rPr>
            <w:b/>
            <w:sz w:val="24"/>
            <w:szCs w:val="24"/>
          </w:rPr>
          <w:t xml:space="preserve">in comparison to </w:t>
        </w:r>
      </w:ins>
      <w:r>
        <w:rPr>
          <w:b/>
          <w:sz w:val="24"/>
          <w:szCs w:val="24"/>
        </w:rPr>
        <w:t xml:space="preserve">manually labeled </w:t>
      </w:r>
      <w:del w:id="949" w:author="Sophie Bur" w:date="2024-03-19T11:59:00Z">
        <w:r>
          <w:rPr>
            <w:b/>
            <w:sz w:val="24"/>
            <w:szCs w:val="24"/>
          </w:rPr>
          <w:delText>radius).</w:delText>
        </w:r>
        <w:r>
          <w:delText xml:space="preserve"> </w:delText>
        </w:r>
        <w:r>
          <w:rPr>
            <w:color w:val="0E101A"/>
          </w:rPr>
          <w:delText xml:space="preserve">For the correlations, automatically tracked </w:delText>
        </w:r>
      </w:del>
      <w:r>
        <w:rPr>
          <w:b/>
          <w:sz w:val="24"/>
          <w:rPrChange w:id="950" w:author="Sophie Bur" w:date="2024-03-19T11:59:00Z">
            <w:rPr>
              <w:color w:val="0E101A"/>
            </w:rPr>
          </w:rPrChange>
        </w:rPr>
        <w:t xml:space="preserve">radii </w:t>
      </w:r>
      <w:del w:id="951" w:author="Sophie Bur" w:date="2024-03-19T11:59:00Z">
        <w:r>
          <w:rPr>
            <w:color w:val="0E101A"/>
          </w:rPr>
          <w:delText xml:space="preserve">were filtered to be a maximum of 270px as this was the maximum tracked manually and the maximum trackable radius in the Hough transform algorithm. Radii below 100 px were not regarded for any of the datasets. </w:delText>
        </w:r>
      </w:del>
      <w:ins w:id="952" w:author="Sophie Bur" w:date="2024-03-19T11:59:00Z">
        <w:r>
          <w:rPr>
            <w:b/>
            <w:sz w:val="24"/>
            <w:szCs w:val="24"/>
          </w:rPr>
          <w:t>for both approaches: DLC+ and Hough Transform.</w:t>
        </w:r>
        <w:r>
          <w:rPr>
            <w:sz w:val="24"/>
            <w:szCs w:val="24"/>
          </w:rPr>
          <w:t xml:space="preserve"> </w:t>
        </w:r>
      </w:ins>
    </w:p>
    <w:p w14:paraId="16566689" w14:textId="3B8AA8F9" w:rsidR="0048593E" w:rsidRDefault="00000000">
      <w:pPr>
        <w:rPr>
          <w:ins w:id="953" w:author="Sophie Bur" w:date="2024-03-19T11:59:00Z"/>
          <w:sz w:val="24"/>
          <w:szCs w:val="24"/>
        </w:rPr>
      </w:pPr>
      <w:r>
        <w:rPr>
          <w:color w:val="0E101A"/>
          <w:sz w:val="24"/>
          <w:rPrChange w:id="954" w:author="Sophie Bur" w:date="2024-03-19T11:59:00Z">
            <w:rPr>
              <w:color w:val="0E101A"/>
            </w:rPr>
          </w:rPrChange>
        </w:rPr>
        <w:t>A) Comparison of DLC+ trackings and manual tracking of air sac radii</w:t>
      </w:r>
      <w:del w:id="955" w:author="Sophie Bur" w:date="2024-03-19T11:59:00Z">
        <w:r>
          <w:rPr>
            <w:color w:val="0E101A"/>
          </w:rPr>
          <w:delText>.</w:delText>
        </w:r>
      </w:del>
      <w:ins w:id="956" w:author="Sophie Bur" w:date="2024-03-19T11:59:00Z">
        <w:r>
          <w:rPr>
            <w:color w:val="0E101A"/>
            <w:sz w:val="24"/>
            <w:szCs w:val="24"/>
          </w:rPr>
          <w:t xml:space="preserve"> for a set of &gt; 1000 frames from nine different video scenes.</w:t>
        </w:r>
      </w:ins>
      <w:r>
        <w:rPr>
          <w:color w:val="0E101A"/>
          <w:sz w:val="24"/>
          <w:rPrChange w:id="957" w:author="Sophie Bur" w:date="2024-03-19T11:59:00Z">
            <w:rPr>
              <w:color w:val="0E101A"/>
            </w:rPr>
          </w:rPrChange>
        </w:rPr>
        <w:t xml:space="preserve"> Radii match very well, </w:t>
      </w:r>
      <w:r>
        <w:rPr>
          <w:i/>
          <w:color w:val="0E101A"/>
          <w:sz w:val="24"/>
          <w:rPrChange w:id="958" w:author="Sophie Bur" w:date="2024-03-19T11:59:00Z">
            <w:rPr>
              <w:i/>
              <w:color w:val="0E101A"/>
            </w:rPr>
          </w:rPrChange>
        </w:rPr>
        <w:t xml:space="preserve">r </w:t>
      </w:r>
      <w:r>
        <w:rPr>
          <w:color w:val="0E101A"/>
          <w:sz w:val="24"/>
          <w:rPrChange w:id="959" w:author="Sophie Bur" w:date="2024-03-19T11:59:00Z">
            <w:rPr>
              <w:color w:val="0E101A"/>
            </w:rPr>
          </w:rPrChange>
        </w:rPr>
        <w:t>=</w:t>
      </w:r>
      <w:ins w:id="960" w:author="Sophie Bur" w:date="2024-03-19T11:59:00Z">
        <w:r>
          <w:rPr>
            <w:color w:val="0E101A"/>
            <w:sz w:val="24"/>
            <w:szCs w:val="24"/>
          </w:rPr>
          <w:t xml:space="preserve"> </w:t>
        </w:r>
      </w:ins>
      <w:r>
        <w:rPr>
          <w:color w:val="0E101A"/>
          <w:sz w:val="24"/>
          <w:rPrChange w:id="961" w:author="Sophie Bur" w:date="2024-03-19T11:59:00Z">
            <w:rPr>
              <w:color w:val="0E101A"/>
            </w:rPr>
          </w:rPrChange>
        </w:rPr>
        <w:t xml:space="preserve">0.86. B) Comparison of Hough </w:t>
      </w:r>
      <w:del w:id="962" w:author="Sophie Bur" w:date="2024-03-19T11:59:00Z">
        <w:r>
          <w:rPr>
            <w:color w:val="0E101A"/>
          </w:rPr>
          <w:delText>transform</w:delText>
        </w:r>
      </w:del>
      <w:ins w:id="963" w:author="Sophie Bur" w:date="2024-03-19T11:59:00Z">
        <w:r>
          <w:rPr>
            <w:color w:val="0E101A"/>
            <w:sz w:val="24"/>
            <w:szCs w:val="24"/>
          </w:rPr>
          <w:t>Transform</w:t>
        </w:r>
      </w:ins>
      <w:r>
        <w:rPr>
          <w:color w:val="0E101A"/>
          <w:sz w:val="24"/>
          <w:rPrChange w:id="964" w:author="Sophie Bur" w:date="2024-03-19T11:59:00Z">
            <w:rPr>
              <w:color w:val="0E101A"/>
            </w:rPr>
          </w:rPrChange>
        </w:rPr>
        <w:t xml:space="preserve"> tracking and manual tracking</w:t>
      </w:r>
      <w:ins w:id="965" w:author="Sophie Bur" w:date="2024-03-19T11:59:00Z">
        <w:r>
          <w:rPr>
            <w:color w:val="0E101A"/>
            <w:sz w:val="24"/>
            <w:szCs w:val="24"/>
          </w:rPr>
          <w:t xml:space="preserve"> for the same set of &gt; 1000 frames</w:t>
        </w:r>
      </w:ins>
      <w:r>
        <w:rPr>
          <w:color w:val="0E101A"/>
          <w:sz w:val="24"/>
          <w:rPrChange w:id="966" w:author="Sophie Bur" w:date="2024-03-19T11:59:00Z">
            <w:rPr>
              <w:color w:val="0E101A"/>
            </w:rPr>
          </w:rPrChange>
        </w:rPr>
        <w:t>. The best average correlation coefficient (r) for the nine test videos was 0.23. Parameters need and can be optimized, and when set adequately for individual videos, we see correlations close to the one for DLC+ trackings. As a trendline, in red, we see the second-best correlation for one video with</w:t>
      </w:r>
      <w:r>
        <w:rPr>
          <w:i/>
          <w:color w:val="0E101A"/>
          <w:sz w:val="24"/>
          <w:rPrChange w:id="967" w:author="Sophie Bur" w:date="2024-03-19T11:59:00Z">
            <w:rPr>
              <w:i/>
              <w:color w:val="0E101A"/>
            </w:rPr>
          </w:rPrChange>
        </w:rPr>
        <w:t xml:space="preserve"> r </w:t>
      </w:r>
      <w:r>
        <w:rPr>
          <w:color w:val="0E101A"/>
          <w:sz w:val="24"/>
          <w:rPrChange w:id="968" w:author="Sophie Bur" w:date="2024-03-19T11:59:00Z">
            <w:rPr>
              <w:color w:val="0E101A"/>
            </w:rPr>
          </w:rPrChange>
        </w:rPr>
        <w:t xml:space="preserve">= 0.53; in turquoise, the best correlation with r = 0.8 </w:t>
      </w:r>
      <w:r>
        <w:rPr>
          <w:sz w:val="24"/>
          <w:rPrChange w:id="969" w:author="Sophie Bur" w:date="2024-03-19T11:59:00Z">
            <w:rPr/>
          </w:rPrChange>
        </w:rPr>
        <w:t>the correlations</w:t>
      </w:r>
      <w:del w:id="970" w:author="Sophie Bur" w:date="2024-03-19T11:59:00Z">
        <w:r>
          <w:delText>, automatically</w:delText>
        </w:r>
      </w:del>
      <w:ins w:id="971" w:author="Sophie Bur" w:date="2024-03-19T11:59:00Z">
        <w:r>
          <w:rPr>
            <w:sz w:val="24"/>
            <w:szCs w:val="24"/>
          </w:rPr>
          <w:t>.</w:t>
        </w:r>
      </w:ins>
    </w:p>
    <w:p w14:paraId="0BA85B88" w14:textId="4D381525" w:rsidR="0048593E" w:rsidRDefault="00000000">
      <w:pPr>
        <w:rPr>
          <w:sz w:val="24"/>
          <w:rPrChange w:id="972" w:author="Sophie Bur" w:date="2024-03-19T11:59:00Z">
            <w:rPr/>
          </w:rPrChange>
        </w:rPr>
        <w:pPrChange w:id="973" w:author="Sophie Bur" w:date="2024-03-19T11:59:00Z">
          <w:pPr>
            <w:spacing w:line="276" w:lineRule="auto"/>
            <w:jc w:val="both"/>
          </w:pPr>
        </w:pPrChange>
      </w:pPr>
      <w:ins w:id="974" w:author="Sophie Bur" w:date="2024-03-19T11:59:00Z">
        <w:r>
          <w:rPr>
            <w:sz w:val="24"/>
            <w:szCs w:val="24"/>
          </w:rPr>
          <w:t>Note:  Automatically</w:t>
        </w:r>
      </w:ins>
      <w:r>
        <w:rPr>
          <w:sz w:val="24"/>
          <w:rPrChange w:id="975" w:author="Sophie Bur" w:date="2024-03-19T11:59:00Z">
            <w:rPr/>
          </w:rPrChange>
        </w:rPr>
        <w:t xml:space="preserve"> tracked radii were filtered to be a maximum of 270 px as this was the maximum tracked manually and the maximum trackable radius in the Hough </w:t>
      </w:r>
      <w:del w:id="976" w:author="Sophie Bur" w:date="2024-03-19T11:59:00Z">
        <w:r>
          <w:delText>transform</w:delText>
        </w:r>
      </w:del>
      <w:ins w:id="977" w:author="Sophie Bur" w:date="2024-03-19T11:59:00Z">
        <w:r>
          <w:rPr>
            <w:sz w:val="24"/>
            <w:szCs w:val="24"/>
          </w:rPr>
          <w:t>Transform</w:t>
        </w:r>
      </w:ins>
      <w:r>
        <w:rPr>
          <w:sz w:val="24"/>
          <w:rPrChange w:id="978" w:author="Sophie Bur" w:date="2024-03-19T11:59:00Z">
            <w:rPr/>
          </w:rPrChange>
        </w:rPr>
        <w:t xml:space="preserve"> algorithm. Radii below 100 px were not regarded for any of the datasets</w:t>
      </w:r>
      <w:del w:id="979" w:author="Sophie Bur" w:date="2024-03-19T11:59:00Z">
        <w:r>
          <w:delText xml:space="preserve">. A) Comparison of DLC+ trackings and manual tracking of air sac radii. Radii match very well, </w:delText>
        </w:r>
        <w:r>
          <w:rPr>
            <w:i/>
          </w:rPr>
          <w:delText xml:space="preserve">r </w:delText>
        </w:r>
        <w:r>
          <w:delText>=0.86. B) Comparison of Hough transform tracking and manual tracking. The best average correlation coefficient (r) for the nine test videos was 0.23. Parameters need and can be optimized, and when properly set for individual videos we do see correlations close to the one for DLC+ trackings. As a trendline in red, we see the second-best correlation for one video with</w:delText>
        </w:r>
        <w:r>
          <w:rPr>
            <w:i/>
          </w:rPr>
          <w:delText xml:space="preserve"> r </w:delText>
        </w:r>
        <w:r>
          <w:delText>= 0.53 and in turquoise the best correlation with r = 0.8.</w:delText>
        </w:r>
      </w:del>
      <w:ins w:id="980" w:author="Sophie Bur" w:date="2024-03-19T11:59:00Z">
        <w:r>
          <w:rPr>
            <w:sz w:val="24"/>
            <w:szCs w:val="24"/>
          </w:rPr>
          <w:t xml:space="preserve"> .</w:t>
        </w:r>
      </w:ins>
      <w:r>
        <w:rPr>
          <w:sz w:val="24"/>
          <w:rPrChange w:id="981" w:author="Sophie Bur" w:date="2024-03-19T11:59:00Z">
            <w:rPr/>
          </w:rPrChange>
        </w:rPr>
        <w:t xml:space="preserve"> Colors denote the different video scenes</w:t>
      </w:r>
      <w:del w:id="982" w:author="Sophie Bur" w:date="2024-03-19T11:59:00Z">
        <w:r>
          <w:delText xml:space="preserve"> of which frames were hand and machine labeled.</w:delText>
        </w:r>
      </w:del>
      <w:ins w:id="983" w:author="Sophie Bur" w:date="2024-03-19T11:59:00Z">
        <w:r>
          <w:rPr>
            <w:sz w:val="24"/>
            <w:szCs w:val="24"/>
          </w:rPr>
          <w:t xml:space="preserve">. </w:t>
        </w:r>
      </w:ins>
    </w:p>
    <w:p w14:paraId="54CC2801" w14:textId="77777777" w:rsidR="0048593E" w:rsidRDefault="0048593E">
      <w:pPr>
        <w:rPr>
          <w:sz w:val="24"/>
          <w:rPrChange w:id="984" w:author="Sophie Bur" w:date="2024-03-19T11:59:00Z">
            <w:rPr/>
          </w:rPrChange>
        </w:rPr>
        <w:pPrChange w:id="985" w:author="Sophie Bur" w:date="2024-03-19T11:59:00Z">
          <w:pPr>
            <w:spacing w:line="276" w:lineRule="auto"/>
            <w:jc w:val="both"/>
          </w:pPr>
        </w:pPrChange>
      </w:pPr>
    </w:p>
    <w:p w14:paraId="37277FA9" w14:textId="622DA8B8" w:rsidR="0048593E" w:rsidRDefault="00000000">
      <w:pPr>
        <w:spacing w:line="360" w:lineRule="auto"/>
        <w:ind w:firstLine="720"/>
        <w:rPr>
          <w:b/>
          <w:sz w:val="24"/>
          <w:szCs w:val="24"/>
        </w:rPr>
        <w:pPrChange w:id="986" w:author="Sophie Bur" w:date="2024-03-19T11:59:00Z">
          <w:pPr>
            <w:spacing w:line="276" w:lineRule="auto"/>
            <w:jc w:val="both"/>
          </w:pPr>
        </w:pPrChange>
      </w:pPr>
      <w:r>
        <w:rPr>
          <w:b/>
          <w:sz w:val="24"/>
          <w:szCs w:val="24"/>
        </w:rPr>
        <w:lastRenderedPageBreak/>
        <w:t xml:space="preserve">Analyses </w:t>
      </w:r>
      <w:del w:id="987" w:author="Sophie Bur" w:date="2024-03-19T11:59:00Z">
        <w:r>
          <w:rPr>
            <w:b/>
            <w:sz w:val="24"/>
            <w:szCs w:val="24"/>
          </w:rPr>
          <w:delText xml:space="preserve">Relating Acoustic Parameters </w:delText>
        </w:r>
      </w:del>
      <w:ins w:id="988" w:author="Sophie Bur" w:date="2024-03-19T11:59:00Z">
        <w:r>
          <w:rPr>
            <w:b/>
            <w:sz w:val="24"/>
            <w:szCs w:val="24"/>
          </w:rPr>
          <w:t xml:space="preserve">relating acoustic parameters </w:t>
        </w:r>
      </w:ins>
      <w:r>
        <w:rPr>
          <w:b/>
          <w:sz w:val="24"/>
          <w:szCs w:val="24"/>
        </w:rPr>
        <w:t xml:space="preserve">to </w:t>
      </w:r>
      <w:del w:id="989" w:author="Sophie Bur" w:date="2024-03-19T11:59:00Z">
        <w:r>
          <w:rPr>
            <w:b/>
            <w:sz w:val="24"/>
            <w:szCs w:val="24"/>
          </w:rPr>
          <w:delText xml:space="preserve">Air Sac Inflation </w:delText>
        </w:r>
      </w:del>
      <w:ins w:id="990" w:author="Sophie Bur" w:date="2024-03-19T11:59:00Z">
        <w:r>
          <w:rPr>
            <w:b/>
            <w:sz w:val="24"/>
            <w:szCs w:val="24"/>
          </w:rPr>
          <w:t xml:space="preserve">air sac inflation </w:t>
        </w:r>
      </w:ins>
      <w:r>
        <w:rPr>
          <w:b/>
          <w:sz w:val="24"/>
          <w:szCs w:val="24"/>
        </w:rPr>
        <w:t xml:space="preserve">(III) </w:t>
      </w:r>
    </w:p>
    <w:p w14:paraId="0159534F" w14:textId="001A2E1F" w:rsidR="0048593E" w:rsidRDefault="00000000">
      <w:pPr>
        <w:spacing w:line="360" w:lineRule="auto"/>
        <w:ind w:firstLine="720"/>
        <w:rPr>
          <w:sz w:val="24"/>
          <w:szCs w:val="24"/>
        </w:rPr>
        <w:pPrChange w:id="991" w:author="Sophie Bur" w:date="2024-03-19T11:59:00Z">
          <w:pPr>
            <w:spacing w:line="276" w:lineRule="auto"/>
            <w:ind w:firstLine="720"/>
            <w:jc w:val="both"/>
          </w:pPr>
        </w:pPrChange>
      </w:pPr>
      <w:r>
        <w:rPr>
          <w:sz w:val="24"/>
          <w:szCs w:val="24"/>
        </w:rPr>
        <w:t xml:space="preserve">To study the influence of the air sac inflation </w:t>
      </w:r>
      <w:del w:id="992" w:author="Sophie Bur" w:date="2024-03-19T11:59:00Z">
        <w:r>
          <w:rPr>
            <w:sz w:val="24"/>
            <w:szCs w:val="24"/>
          </w:rPr>
          <w:delText xml:space="preserve">status </w:delText>
        </w:r>
      </w:del>
      <w:r>
        <w:rPr>
          <w:sz w:val="24"/>
          <w:szCs w:val="24"/>
        </w:rPr>
        <w:t xml:space="preserve">on the acoustic parameters of </w:t>
      </w:r>
      <w:del w:id="993" w:author="Sophie Bur" w:date="2024-03-19T11:59:00Z">
        <w:r>
          <w:rPr>
            <w:sz w:val="24"/>
            <w:szCs w:val="24"/>
          </w:rPr>
          <w:delText>accompanied</w:delText>
        </w:r>
      </w:del>
      <w:ins w:id="994" w:author="Sophie Bur" w:date="2024-03-19T11:59:00Z">
        <w:r>
          <w:rPr>
            <w:sz w:val="24"/>
            <w:szCs w:val="24"/>
          </w:rPr>
          <w:t>co-occurring</w:t>
        </w:r>
      </w:ins>
      <w:r>
        <w:rPr>
          <w:sz w:val="24"/>
          <w:szCs w:val="24"/>
        </w:rPr>
        <w:t xml:space="preserve"> vocalizations, </w:t>
      </w:r>
      <w:del w:id="995" w:author="Sophie Bur" w:date="2024-03-19T11:59:00Z">
        <w:r>
          <w:rPr>
            <w:sz w:val="24"/>
            <w:szCs w:val="24"/>
          </w:rPr>
          <w:delText xml:space="preserve">we analyzed </w:delText>
        </w:r>
      </w:del>
      <w:r>
        <w:rPr>
          <w:sz w:val="24"/>
          <w:szCs w:val="24"/>
        </w:rPr>
        <w:t xml:space="preserve">47 acoustic parameters </w:t>
      </w:r>
      <w:ins w:id="996" w:author="Sophie Bur" w:date="2024-03-19T11:59:00Z">
        <w:r>
          <w:rPr>
            <w:sz w:val="24"/>
            <w:szCs w:val="24"/>
          </w:rPr>
          <w:t xml:space="preserve">were considered </w:t>
        </w:r>
      </w:ins>
      <w:r>
        <w:rPr>
          <w:sz w:val="24"/>
          <w:szCs w:val="24"/>
        </w:rPr>
        <w:t xml:space="preserve">for two different call types. We analyzed acoustic parameters for the “boom” calls, produced during air sac inflation and for “bark” calls produced in so-called “great call” sequences by the female </w:t>
      </w:r>
      <w:del w:id="997" w:author="Sophie Bur" w:date="2024-03-19T11:59:00Z">
        <w:r>
          <w:rPr>
            <w:sz w:val="24"/>
            <w:szCs w:val="24"/>
          </w:rPr>
          <w:delText>Siamang</w:delText>
        </w:r>
      </w:del>
      <w:ins w:id="998" w:author="Sophie Bur" w:date="2024-03-19T11:59:00Z">
        <w:r>
          <w:rPr>
            <w:sz w:val="24"/>
            <w:szCs w:val="24"/>
          </w:rPr>
          <w:t>siamang</w:t>
        </w:r>
      </w:ins>
      <w:r>
        <w:rPr>
          <w:sz w:val="24"/>
          <w:szCs w:val="24"/>
        </w:rPr>
        <w:t xml:space="preserve">. Barks are produced directly after a boom in the sequences that we selected for analyses (see an example </w:t>
      </w:r>
      <w:r>
        <w:fldChar w:fldCharType="begin"/>
      </w:r>
      <w:r>
        <w:instrText>HYPERLINK "https://tsg-131-174-75-200.hosting.ru.nl/samples_airsactoolkit/_Opp_June_15_Session_1_zoom_syncedboom_10_4DLC_resnet101_Deep_AirSacTrackingV1Jan1shuffle1_500000_labeled.mp4" \h</w:instrText>
      </w:r>
      <w:r>
        <w:fldChar w:fldCharType="separate"/>
      </w:r>
      <w:r>
        <w:rPr>
          <w:color w:val="1155CC"/>
          <w:sz w:val="24"/>
          <w:szCs w:val="24"/>
          <w:u w:val="single"/>
        </w:rPr>
        <w:t>here</w:t>
      </w:r>
      <w:r>
        <w:rPr>
          <w:color w:val="1155CC"/>
          <w:sz w:val="24"/>
          <w:szCs w:val="24"/>
          <w:u w:val="single"/>
        </w:rPr>
        <w:fldChar w:fldCharType="end"/>
      </w:r>
      <w:r>
        <w:rPr>
          <w:sz w:val="24"/>
          <w:szCs w:val="24"/>
        </w:rPr>
        <w:t xml:space="preserve">; note, barks would be extracted from this longer sequence). We matched acoustics to video data by frame, to compare air sac inflation and acoustic parameters in a meaningful way.  </w:t>
      </w:r>
    </w:p>
    <w:p w14:paraId="0767FB8F" w14:textId="77777777" w:rsidR="00B028CC" w:rsidRDefault="00B028CC">
      <w:pPr>
        <w:pBdr>
          <w:top w:val="nil"/>
          <w:left w:val="nil"/>
          <w:bottom w:val="nil"/>
          <w:right w:val="nil"/>
          <w:between w:val="nil"/>
        </w:pBdr>
        <w:jc w:val="both"/>
        <w:rPr>
          <w:del w:id="999" w:author="Sophie Bur" w:date="2024-03-19T11:59:00Z"/>
          <w:b/>
          <w:sz w:val="24"/>
          <w:szCs w:val="24"/>
        </w:rPr>
      </w:pPr>
    </w:p>
    <w:p w14:paraId="6302D2A2" w14:textId="77777777" w:rsidR="00B028CC" w:rsidRDefault="00000000">
      <w:pPr>
        <w:pBdr>
          <w:top w:val="nil"/>
          <w:left w:val="nil"/>
          <w:bottom w:val="nil"/>
          <w:right w:val="nil"/>
          <w:between w:val="nil"/>
        </w:pBdr>
        <w:spacing w:after="280"/>
        <w:ind w:firstLine="720"/>
        <w:jc w:val="both"/>
        <w:rPr>
          <w:del w:id="1000" w:author="Sophie Bur" w:date="2024-03-19T11:59:00Z"/>
          <w:b/>
          <w:sz w:val="24"/>
          <w:szCs w:val="24"/>
        </w:rPr>
      </w:pPr>
      <w:r>
        <w:rPr>
          <w:b/>
          <w:sz w:val="24"/>
          <w:szCs w:val="24"/>
        </w:rPr>
        <w:t xml:space="preserve">Air </w:t>
      </w:r>
      <w:del w:id="1001" w:author="Sophie Bur" w:date="2024-03-19T11:59:00Z">
        <w:r>
          <w:rPr>
            <w:b/>
            <w:sz w:val="24"/>
            <w:szCs w:val="24"/>
          </w:rPr>
          <w:delText xml:space="preserve">Sac Inflation </w:delText>
        </w:r>
      </w:del>
      <w:ins w:id="1002" w:author="Sophie Bur" w:date="2024-03-19T11:59:00Z">
        <w:r>
          <w:rPr>
            <w:b/>
            <w:sz w:val="24"/>
            <w:szCs w:val="24"/>
          </w:rPr>
          <w:t xml:space="preserve">sac inflation </w:t>
        </w:r>
      </w:ins>
      <w:r>
        <w:rPr>
          <w:b/>
          <w:sz w:val="24"/>
          <w:szCs w:val="24"/>
        </w:rPr>
        <w:t xml:space="preserve">influences acoustic parameters of boom call as predicted by </w:t>
      </w:r>
      <w:ins w:id="1003" w:author="Sophie Bur" w:date="2024-03-19T11:59:00Z">
        <w:r>
          <w:rPr>
            <w:b/>
            <w:sz w:val="24"/>
            <w:szCs w:val="24"/>
          </w:rPr>
          <w:t xml:space="preserve">the </w:t>
        </w:r>
      </w:ins>
      <w:r>
        <w:rPr>
          <w:b/>
          <w:sz w:val="24"/>
          <w:szCs w:val="24"/>
        </w:rPr>
        <w:t>model in adults</w:t>
      </w:r>
    </w:p>
    <w:p w14:paraId="5ADDBA2A" w14:textId="6BE56063" w:rsidR="0048593E" w:rsidRDefault="00000000">
      <w:pPr>
        <w:pBdr>
          <w:top w:val="nil"/>
          <w:left w:val="nil"/>
          <w:bottom w:val="nil"/>
          <w:right w:val="nil"/>
          <w:between w:val="nil"/>
        </w:pBdr>
        <w:spacing w:line="360" w:lineRule="auto"/>
        <w:ind w:firstLine="720"/>
        <w:rPr>
          <w:color w:val="0E101A"/>
          <w:sz w:val="24"/>
          <w:szCs w:val="24"/>
        </w:rPr>
        <w:pPrChange w:id="1004" w:author="Sophie Bur" w:date="2024-03-19T11:59:00Z">
          <w:pPr>
            <w:spacing w:line="276" w:lineRule="auto"/>
            <w:ind w:firstLine="720"/>
            <w:jc w:val="both"/>
          </w:pPr>
        </w:pPrChange>
      </w:pPr>
      <w:ins w:id="1005" w:author="Sophie Bur" w:date="2024-03-19T11:59:00Z">
        <w:r>
          <w:rPr>
            <w:b/>
            <w:sz w:val="24"/>
            <w:szCs w:val="24"/>
          </w:rPr>
          <w:t xml:space="preserve">. </w:t>
        </w:r>
      </w:ins>
      <w:r>
        <w:rPr>
          <w:color w:val="0E101A"/>
          <w:sz w:val="24"/>
          <w:szCs w:val="24"/>
        </w:rPr>
        <w:t xml:space="preserve">We correlated air sac inflation </w:t>
      </w:r>
      <w:del w:id="1006" w:author="Sophie Bur" w:date="2024-03-19T11:59:00Z">
        <w:r>
          <w:rPr>
            <w:color w:val="0E101A"/>
            <w:sz w:val="24"/>
            <w:szCs w:val="24"/>
          </w:rPr>
          <w:delText>of</w:delText>
        </w:r>
      </w:del>
      <w:ins w:id="1007" w:author="Sophie Bur" w:date="2024-03-19T11:59:00Z">
        <w:r>
          <w:rPr>
            <w:color w:val="0E101A"/>
            <w:sz w:val="24"/>
            <w:szCs w:val="24"/>
          </w:rPr>
          <w:t>as determined with DLC+ for two</w:t>
        </w:r>
      </w:ins>
      <w:r>
        <w:rPr>
          <w:color w:val="0E101A"/>
          <w:sz w:val="24"/>
          <w:szCs w:val="24"/>
        </w:rPr>
        <w:t xml:space="preserve"> adult individuals </w:t>
      </w:r>
      <w:ins w:id="1008" w:author="Sophie Bur" w:date="2024-03-19T11:59:00Z">
        <w:r>
          <w:rPr>
            <w:color w:val="0E101A"/>
            <w:sz w:val="24"/>
            <w:szCs w:val="24"/>
          </w:rPr>
          <w:t xml:space="preserve">(one female) </w:t>
        </w:r>
      </w:ins>
      <w:r>
        <w:rPr>
          <w:color w:val="0E101A"/>
          <w:sz w:val="24"/>
          <w:szCs w:val="24"/>
        </w:rPr>
        <w:t xml:space="preserve">with a set of acoustic parameters </w:t>
      </w:r>
      <w:del w:id="1009" w:author="Sophie Bur" w:date="2024-03-19T11:59:00Z">
        <w:r>
          <w:rPr>
            <w:color w:val="0E101A"/>
            <w:sz w:val="24"/>
            <w:szCs w:val="24"/>
          </w:rPr>
          <w:delText xml:space="preserve">(see the documentation for the </w:delText>
        </w:r>
        <w:r>
          <w:rPr>
            <w:i/>
            <w:color w:val="0E101A"/>
            <w:sz w:val="24"/>
            <w:szCs w:val="24"/>
          </w:rPr>
          <w:delText>analyze</w:delText>
        </w:r>
        <w:r>
          <w:rPr>
            <w:color w:val="0E101A"/>
            <w:sz w:val="24"/>
            <w:szCs w:val="24"/>
          </w:rPr>
          <w:delText xml:space="preserve"> function in the </w:delText>
        </w:r>
      </w:del>
      <w:ins w:id="1010" w:author="Sophie Bur" w:date="2024-03-19T11:59:00Z">
        <w:r>
          <w:rPr>
            <w:color w:val="0E101A"/>
            <w:sz w:val="24"/>
            <w:szCs w:val="24"/>
          </w:rPr>
          <w:t xml:space="preserve">provided by the </w:t>
        </w:r>
      </w:ins>
      <w:r>
        <w:rPr>
          <w:rFonts w:ascii="Courier" w:eastAsia="Courier" w:hAnsi="Courier" w:cs="Courier"/>
          <w:color w:val="0E101A"/>
          <w:sz w:val="24"/>
          <w:szCs w:val="24"/>
        </w:rPr>
        <w:t>soundgen</w:t>
      </w:r>
      <w:r>
        <w:rPr>
          <w:color w:val="0E101A"/>
          <w:sz w:val="24"/>
          <w:szCs w:val="24"/>
        </w:rPr>
        <w:t xml:space="preserve"> </w:t>
      </w:r>
      <w:r>
        <w:rPr>
          <w:rFonts w:ascii="Courier" w:eastAsia="Courier" w:hAnsi="Courier" w:cs="Courier"/>
          <w:color w:val="0E101A"/>
          <w:sz w:val="24"/>
          <w:szCs w:val="24"/>
        </w:rPr>
        <w:t>R</w:t>
      </w:r>
      <w:r>
        <w:rPr>
          <w:color w:val="0E101A"/>
          <w:sz w:val="24"/>
          <w:szCs w:val="24"/>
        </w:rPr>
        <w:t xml:space="preserve">-package </w:t>
      </w:r>
      <w:r>
        <w:fldChar w:fldCharType="begin"/>
      </w:r>
      <w:r>
        <w:instrText>HYPERLINK "https://www.zotero.org/google-docs/?FJQFoI" \h</w:instrText>
      </w:r>
      <w:r>
        <w:fldChar w:fldCharType="separate"/>
      </w:r>
      <w:del w:id="1011" w:author="Sophie Bur" w:date="2024-03-19T11:59:00Z">
        <w:r>
          <w:rPr>
            <w:color w:val="0E101A"/>
            <w:sz w:val="24"/>
            <w:szCs w:val="24"/>
          </w:rPr>
          <w:delText>(</w:delText>
        </w:r>
      </w:del>
      <w:ins w:id="1012" w:author="Sophie Bur" w:date="2024-03-19T11:59:00Z">
        <w:r>
          <w:rPr>
            <w:sz w:val="24"/>
            <w:szCs w:val="24"/>
          </w:rPr>
          <w:t>(52)</w:t>
        </w:r>
      </w:ins>
      <w:r>
        <w:rPr>
          <w:sz w:val="24"/>
          <w:rPrChange w:id="1013" w:author="Sophie Bur" w:date="2024-03-19T11:59:00Z">
            <w:rPr>
              <w:color w:val="0E101A"/>
              <w:sz w:val="24"/>
            </w:rPr>
          </w:rPrChange>
        </w:rPr>
        <w:fldChar w:fldCharType="end"/>
      </w:r>
      <w:del w:id="1014" w:author="Sophie Bur" w:date="2024-03-19T11:59:00Z">
        <w:r>
          <w:fldChar w:fldCharType="begin"/>
        </w:r>
        <w:r>
          <w:delInstrText>HYPERLINK "https://www.zotero.org/google-docs/?FJQFoI" \h</w:delInstrText>
        </w:r>
        <w:r>
          <w:fldChar w:fldCharType="separate"/>
        </w:r>
        <w:r>
          <w:rPr>
            <w:i/>
            <w:color w:val="0E101A"/>
            <w:sz w:val="24"/>
            <w:szCs w:val="24"/>
          </w:rPr>
          <w:delText>42</w:delText>
        </w:r>
        <w:r>
          <w:rPr>
            <w:i/>
            <w:color w:val="0E101A"/>
            <w:sz w:val="24"/>
            <w:szCs w:val="24"/>
          </w:rPr>
          <w:fldChar w:fldCharType="end"/>
        </w:r>
        <w:r>
          <w:fldChar w:fldCharType="begin"/>
        </w:r>
        <w:r>
          <w:delInstrText>HYPERLINK "https://www.zotero.org/google-docs/?FJQFoI" \h</w:delInstrText>
        </w:r>
        <w:r>
          <w:fldChar w:fldCharType="separate"/>
        </w:r>
        <w:r>
          <w:rPr>
            <w:color w:val="0E101A"/>
            <w:sz w:val="24"/>
            <w:szCs w:val="24"/>
          </w:rPr>
          <w:delText>)</w:delText>
        </w:r>
        <w:r>
          <w:rPr>
            <w:color w:val="0E101A"/>
            <w:sz w:val="24"/>
            <w:szCs w:val="24"/>
          </w:rPr>
          <w:fldChar w:fldCharType="end"/>
        </w:r>
        <w:r>
          <w:rPr>
            <w:color w:val="0E101A"/>
            <w:sz w:val="24"/>
            <w:szCs w:val="24"/>
          </w:rPr>
          <w:delText xml:space="preserve"> for the complete list of parameters) by correlating the radii as estimated from the points tracked with DLC+ to acoustic parameters analyzed in the corresponding sounds. Two adult individuals, one male and one female, were recorded.</w:delText>
        </w:r>
      </w:del>
      <w:ins w:id="1015" w:author="Sophie Bur" w:date="2024-03-19T11:59:00Z">
        <w:r>
          <w:rPr>
            <w:color w:val="0E101A"/>
            <w:sz w:val="24"/>
            <w:szCs w:val="24"/>
          </w:rPr>
          <w:t>.</w:t>
        </w:r>
      </w:ins>
      <w:r>
        <w:rPr>
          <w:color w:val="0E101A"/>
          <w:sz w:val="24"/>
          <w:szCs w:val="24"/>
        </w:rPr>
        <w:t xml:space="preserve"> A total of 25 call sequences were analyzed with 176 adequate frames</w:t>
      </w:r>
      <w:del w:id="1016" w:author="Sophie Bur" w:date="2024-03-19T11:59:00Z">
        <w:r>
          <w:rPr>
            <w:color w:val="0E101A"/>
            <w:sz w:val="24"/>
            <w:szCs w:val="24"/>
          </w:rPr>
          <w:delText xml:space="preserve"> (video</w:delText>
        </w:r>
      </w:del>
      <w:ins w:id="1017" w:author="Sophie Bur" w:date="2024-03-19T11:59:00Z">
        <w:r>
          <w:rPr>
            <w:color w:val="0E101A"/>
            <w:sz w:val="24"/>
            <w:szCs w:val="24"/>
          </w:rPr>
          <w:t>. This final set was the number of</w:t>
        </w:r>
      </w:ins>
      <w:r>
        <w:rPr>
          <w:color w:val="0E101A"/>
          <w:sz w:val="24"/>
          <w:szCs w:val="24"/>
        </w:rPr>
        <w:t xml:space="preserve"> frames for which we could determine an air sac radius and concurrent acoustic parameters of the boom call</w:t>
      </w:r>
      <w:del w:id="1018" w:author="Sophie Bur" w:date="2024-03-19T11:59:00Z">
        <w:r>
          <w:rPr>
            <w:color w:val="0E101A"/>
            <w:sz w:val="24"/>
            <w:szCs w:val="24"/>
          </w:rPr>
          <w:delText>).</w:delText>
        </w:r>
      </w:del>
      <w:ins w:id="1019" w:author="Sophie Bur" w:date="2024-03-19T11:59:00Z">
        <w:r>
          <w:rPr>
            <w:color w:val="0E101A"/>
            <w:sz w:val="24"/>
            <w:szCs w:val="24"/>
          </w:rPr>
          <w:t>.</w:t>
        </w:r>
      </w:ins>
    </w:p>
    <w:p w14:paraId="59AFB1AC" w14:textId="77777777" w:rsidR="00B028CC" w:rsidRDefault="00B028CC">
      <w:pPr>
        <w:spacing w:line="276" w:lineRule="auto"/>
        <w:ind w:firstLine="720"/>
        <w:jc w:val="both"/>
        <w:rPr>
          <w:del w:id="1020" w:author="Sophie Bur" w:date="2024-03-19T11:59:00Z"/>
          <w:color w:val="0E101A"/>
          <w:sz w:val="24"/>
          <w:szCs w:val="24"/>
        </w:rPr>
      </w:pPr>
    </w:p>
    <w:p w14:paraId="073BCD81" w14:textId="49FAC394" w:rsidR="0048593E" w:rsidRDefault="00000000">
      <w:pPr>
        <w:spacing w:line="360" w:lineRule="auto"/>
        <w:ind w:firstLine="720"/>
        <w:rPr>
          <w:color w:val="0E101A"/>
          <w:sz w:val="24"/>
          <w:szCs w:val="24"/>
        </w:rPr>
        <w:pPrChange w:id="1021" w:author="Sophie Bur" w:date="2024-03-19T11:59:00Z">
          <w:pPr>
            <w:spacing w:line="276" w:lineRule="auto"/>
            <w:ind w:firstLine="720"/>
            <w:jc w:val="both"/>
          </w:pPr>
        </w:pPrChange>
      </w:pPr>
      <w:r>
        <w:rPr>
          <w:color w:val="0E101A"/>
          <w:sz w:val="24"/>
          <w:szCs w:val="24"/>
        </w:rPr>
        <w:t xml:space="preserve">Several of the tested acoustic parameters showed a significant correlation with the radius of the air sac (Figure </w:t>
      </w:r>
      <w:del w:id="1022" w:author="Sophie Bur" w:date="2024-03-19T11:59:00Z">
        <w:r>
          <w:rPr>
            <w:color w:val="0E101A"/>
            <w:sz w:val="24"/>
            <w:szCs w:val="24"/>
          </w:rPr>
          <w:delText>5E</w:delText>
        </w:r>
      </w:del>
      <w:ins w:id="1023" w:author="Sophie Bur" w:date="2024-03-19T11:59:00Z">
        <w:r>
          <w:rPr>
            <w:color w:val="0E101A"/>
            <w:sz w:val="24"/>
            <w:szCs w:val="24"/>
          </w:rPr>
          <w:t>7E</w:t>
        </w:r>
      </w:ins>
      <w:r>
        <w:rPr>
          <w:color w:val="0E101A"/>
          <w:sz w:val="24"/>
          <w:szCs w:val="24"/>
        </w:rPr>
        <w:t xml:space="preserve">, correlation plot adults). </w:t>
      </w:r>
      <w:del w:id="1024" w:author="Sophie Bur" w:date="2024-03-19T11:59:00Z">
        <w:r>
          <w:rPr>
            <w:color w:val="0E101A"/>
            <w:sz w:val="24"/>
            <w:szCs w:val="24"/>
          </w:rPr>
          <w:delText>We are showing</w:delText>
        </w:r>
      </w:del>
      <w:ins w:id="1025" w:author="Sophie Bur" w:date="2024-03-19T11:59:00Z">
        <w:r>
          <w:rPr>
            <w:color w:val="0E101A"/>
            <w:sz w:val="24"/>
            <w:szCs w:val="24"/>
          </w:rPr>
          <w:t>Figure 7, top panel, left shows</w:t>
        </w:r>
      </w:ins>
      <w:r>
        <w:rPr>
          <w:color w:val="0E101A"/>
          <w:sz w:val="24"/>
          <w:szCs w:val="24"/>
        </w:rPr>
        <w:t xml:space="preserve"> the four parameters amplitude, </w:t>
      </w:r>
      <w:del w:id="1026" w:author="Sophie Bur" w:date="2024-03-19T11:59:00Z">
        <w:r>
          <w:rPr>
            <w:color w:val="0E101A"/>
            <w:sz w:val="24"/>
            <w:szCs w:val="24"/>
          </w:rPr>
          <w:delText>pitch</w:delText>
        </w:r>
      </w:del>
      <w:ins w:id="1027" w:author="Sophie Bur" w:date="2024-03-19T11:59:00Z">
        <w:r>
          <w:rPr>
            <w:color w:val="0E101A"/>
            <w:sz w:val="24"/>
            <w:szCs w:val="24"/>
            <w:highlight w:val="white"/>
          </w:rPr>
          <w:t>Fundamental Frequency</w:t>
        </w:r>
      </w:ins>
      <w:r>
        <w:rPr>
          <w:color w:val="0E101A"/>
          <w:sz w:val="24"/>
          <w:highlight w:val="white"/>
          <w:rPrChange w:id="1028" w:author="Sophie Bur" w:date="2024-03-19T11:59:00Z">
            <w:rPr>
              <w:color w:val="0E101A"/>
              <w:sz w:val="24"/>
            </w:rPr>
          </w:rPrChange>
        </w:rPr>
        <w:t xml:space="preserve"> </w:t>
      </w:r>
      <w:r>
        <w:rPr>
          <w:color w:val="0E101A"/>
          <w:sz w:val="24"/>
          <w:szCs w:val="24"/>
        </w:rPr>
        <w:t xml:space="preserve">(f0), entropy and spectral </w:t>
      </w:r>
      <w:del w:id="1029" w:author="Sophie Bur" w:date="2024-03-19T11:59:00Z">
        <w:r>
          <w:rPr>
            <w:color w:val="0E101A"/>
            <w:sz w:val="24"/>
            <w:szCs w:val="24"/>
          </w:rPr>
          <w:delText>Centroid</w:delText>
        </w:r>
      </w:del>
      <w:ins w:id="1030" w:author="Sophie Bur" w:date="2024-03-19T11:59:00Z">
        <w:r>
          <w:rPr>
            <w:color w:val="0E101A"/>
            <w:sz w:val="24"/>
            <w:szCs w:val="24"/>
          </w:rPr>
          <w:t>centroid</w:t>
        </w:r>
      </w:ins>
      <w:r>
        <w:rPr>
          <w:color w:val="0E101A"/>
          <w:sz w:val="24"/>
          <w:szCs w:val="24"/>
        </w:rPr>
        <w:t>, in more detail</w:t>
      </w:r>
      <w:del w:id="1031" w:author="Sophie Bur" w:date="2024-03-19T11:59:00Z">
        <w:r>
          <w:rPr>
            <w:color w:val="0E101A"/>
            <w:sz w:val="24"/>
            <w:szCs w:val="24"/>
          </w:rPr>
          <w:delText xml:space="preserve"> (Figure 4, top panel, left).</w:delText>
        </w:r>
      </w:del>
      <w:ins w:id="1032" w:author="Sophie Bur" w:date="2024-03-19T11:59:00Z">
        <w:r>
          <w:rPr>
            <w:color w:val="0E101A"/>
            <w:sz w:val="24"/>
            <w:szCs w:val="24"/>
          </w:rPr>
          <w:t xml:space="preserve">. </w:t>
        </w:r>
        <w:r>
          <w:rPr>
            <w:rFonts w:ascii="Times" w:eastAsia="Times" w:hAnsi="Times" w:cs="Times"/>
            <w:sz w:val="24"/>
            <w:szCs w:val="24"/>
          </w:rPr>
          <w:t xml:space="preserve"> Amplitude indicates the sound pressure level of the signal while f0 as we use it here stands for the fundamental frequency representing the lowest frequency component of a complex sound signal. The spectral centroid is a weighted average or the "center of mass" of all frequencies in the signal, containing information about timbre and f0. Finally, (Shannon) entropy is a measure of the disorder in a signal. In bioacoustics, entropy is often used to characterize the complexity or diversity of sound signals.</w:t>
        </w:r>
      </w:ins>
      <w:r>
        <w:rPr>
          <w:rFonts w:ascii="Times" w:eastAsia="Times" w:hAnsi="Times"/>
          <w:sz w:val="24"/>
          <w:rPrChange w:id="1033" w:author="Sophie Bur" w:date="2024-03-19T11:59:00Z">
            <w:rPr>
              <w:rFonts w:eastAsia="Times"/>
              <w:color w:val="0E101A"/>
              <w:sz w:val="24"/>
            </w:rPr>
          </w:rPrChange>
        </w:rPr>
        <w:t xml:space="preserve"> </w:t>
      </w:r>
      <w:r>
        <w:rPr>
          <w:color w:val="0E101A"/>
          <w:sz w:val="24"/>
          <w:szCs w:val="24"/>
        </w:rPr>
        <w:t xml:space="preserve">As predicted by theoretical models, we </w:t>
      </w:r>
      <w:del w:id="1034" w:author="Sophie Bur" w:date="2024-03-19T11:59:00Z">
        <w:r>
          <w:rPr>
            <w:color w:val="0E101A"/>
            <w:sz w:val="24"/>
            <w:szCs w:val="24"/>
          </w:rPr>
          <w:delText>observe</w:delText>
        </w:r>
      </w:del>
      <w:ins w:id="1035" w:author="Sophie Bur" w:date="2024-03-19T11:59:00Z">
        <w:r>
          <w:rPr>
            <w:color w:val="0E101A"/>
            <w:sz w:val="24"/>
            <w:szCs w:val="24"/>
          </w:rPr>
          <w:t>observed</w:t>
        </w:r>
      </w:ins>
      <w:r>
        <w:rPr>
          <w:color w:val="0E101A"/>
          <w:sz w:val="24"/>
          <w:szCs w:val="24"/>
        </w:rPr>
        <w:t xml:space="preserve"> an increase in amplitude with an increase in radius (r = 0.45, p &lt; 0.0001***) </w:t>
      </w:r>
      <w:del w:id="1036" w:author="Sophie Bur" w:date="2024-03-19T11:59:00Z">
        <w:r>
          <w:fldChar w:fldCharType="begin"/>
        </w:r>
        <w:r>
          <w:delInstrText>HYPERLINK "https://www.zotero.org/google-docs/?broken=XLOTlO" \h</w:delInstrText>
        </w:r>
        <w:r>
          <w:fldChar w:fldCharType="separate"/>
        </w:r>
        <w:r>
          <w:rPr>
            <w:color w:val="CC2936"/>
            <w:sz w:val="24"/>
            <w:szCs w:val="24"/>
          </w:rPr>
          <w:delText>(</w:delText>
        </w:r>
        <w:r>
          <w:rPr>
            <w:color w:val="CC2936"/>
            <w:sz w:val="24"/>
            <w:szCs w:val="24"/>
          </w:rPr>
          <w:fldChar w:fldCharType="end"/>
        </w:r>
        <w:r>
          <w:fldChar w:fldCharType="begin"/>
        </w:r>
        <w:r>
          <w:delInstrText>HYPERLINK "https://www.zotero.org/google-docs/?broken=XLOTlO" \h</w:delInstrText>
        </w:r>
        <w:r>
          <w:fldChar w:fldCharType="separate"/>
        </w:r>
        <w:r>
          <w:rPr>
            <w:i/>
            <w:color w:val="CC2936"/>
            <w:sz w:val="24"/>
            <w:szCs w:val="24"/>
          </w:rPr>
          <w:delText>26</w:delText>
        </w:r>
        <w:r>
          <w:rPr>
            <w:i/>
            <w:color w:val="CC2936"/>
            <w:sz w:val="24"/>
            <w:szCs w:val="24"/>
          </w:rPr>
          <w:fldChar w:fldCharType="end"/>
        </w:r>
        <w:r>
          <w:fldChar w:fldCharType="begin"/>
        </w:r>
        <w:r>
          <w:delInstrText>HYPERLINK "https://www.zotero.org/google-docs/?broken=XLOTlO" \h</w:delInstrText>
        </w:r>
        <w:r>
          <w:fldChar w:fldCharType="separate"/>
        </w:r>
        <w:r>
          <w:rPr>
            <w:color w:val="CC2936"/>
            <w:sz w:val="24"/>
            <w:szCs w:val="24"/>
          </w:rPr>
          <w:delText>)</w:delText>
        </w:r>
        <w:r>
          <w:rPr>
            <w:color w:val="CC2936"/>
            <w:sz w:val="24"/>
            <w:szCs w:val="24"/>
          </w:rPr>
          <w:fldChar w:fldCharType="end"/>
        </w:r>
        <w:r>
          <w:rPr>
            <w:color w:val="0E101A"/>
            <w:sz w:val="24"/>
            <w:szCs w:val="24"/>
          </w:rPr>
          <w:delText>.</w:delText>
        </w:r>
      </w:del>
      <w:ins w:id="1037" w:author="Sophie Bur" w:date="2024-03-19T11:59:00Z">
        <w:r>
          <w:fldChar w:fldCharType="begin"/>
        </w:r>
        <w:r>
          <w:instrText>HYPERLINK "https://www.zotero.org/google-docs/?xvFiIL" \h</w:instrText>
        </w:r>
        <w:r>
          <w:fldChar w:fldCharType="separate"/>
        </w:r>
        <w:r>
          <w:rPr>
            <w:sz w:val="24"/>
            <w:szCs w:val="24"/>
          </w:rPr>
          <w:t>(32)</w:t>
        </w:r>
        <w:r>
          <w:rPr>
            <w:sz w:val="24"/>
            <w:szCs w:val="24"/>
          </w:rPr>
          <w:fldChar w:fldCharType="end"/>
        </w:r>
        <w:r>
          <w:rPr>
            <w:color w:val="0E101A"/>
            <w:sz w:val="24"/>
            <w:szCs w:val="24"/>
          </w:rPr>
          <w:t>.</w:t>
        </w:r>
      </w:ins>
      <w:r>
        <w:rPr>
          <w:color w:val="0E101A"/>
          <w:sz w:val="24"/>
          <w:szCs w:val="24"/>
        </w:rPr>
        <w:t xml:space="preserve"> The fundamental frequency also strongly </w:t>
      </w:r>
      <w:del w:id="1038" w:author="Sophie Bur" w:date="2024-03-19T11:59:00Z">
        <w:r>
          <w:rPr>
            <w:color w:val="0E101A"/>
            <w:sz w:val="24"/>
            <w:szCs w:val="24"/>
          </w:rPr>
          <w:delText>correlates</w:delText>
        </w:r>
      </w:del>
      <w:ins w:id="1039" w:author="Sophie Bur" w:date="2024-03-19T11:59:00Z">
        <w:r>
          <w:rPr>
            <w:color w:val="0E101A"/>
            <w:sz w:val="24"/>
            <w:szCs w:val="24"/>
          </w:rPr>
          <w:t>correlated</w:t>
        </w:r>
      </w:ins>
      <w:r>
        <w:rPr>
          <w:color w:val="0E101A"/>
          <w:sz w:val="24"/>
          <w:szCs w:val="24"/>
        </w:rPr>
        <w:t xml:space="preserve"> with an increasing air sac inflation status (r = 0.82, p &lt; 0.0001***). Entropy </w:t>
      </w:r>
      <w:r>
        <w:rPr>
          <w:color w:val="0E101A"/>
          <w:sz w:val="24"/>
          <w:szCs w:val="24"/>
        </w:rPr>
        <w:lastRenderedPageBreak/>
        <w:t xml:space="preserve">and spectral Centroid of the boom call </w:t>
      </w:r>
      <w:del w:id="1040" w:author="Sophie Bur" w:date="2024-03-19T11:59:00Z">
        <w:r>
          <w:rPr>
            <w:color w:val="0E101A"/>
            <w:sz w:val="24"/>
            <w:szCs w:val="24"/>
          </w:rPr>
          <w:delText>are</w:delText>
        </w:r>
      </w:del>
      <w:ins w:id="1041" w:author="Sophie Bur" w:date="2024-03-19T11:59:00Z">
        <w:r>
          <w:rPr>
            <w:color w:val="0E101A"/>
            <w:sz w:val="24"/>
            <w:szCs w:val="24"/>
          </w:rPr>
          <w:t>were</w:t>
        </w:r>
      </w:ins>
      <w:r>
        <w:rPr>
          <w:color w:val="0E101A"/>
          <w:sz w:val="24"/>
          <w:szCs w:val="24"/>
        </w:rPr>
        <w:t xml:space="preserve"> negatively correlated with radius inflation, though (entropy: r = -0.31, p = 0.002**; spectral Centroid: r = -0.55, p &lt; 0.0001***).</w:t>
      </w:r>
      <w:del w:id="1042" w:author="Sophie Bur" w:date="2024-03-19T11:59:00Z">
        <w:r>
          <w:rPr>
            <w:color w:val="0E101A"/>
            <w:sz w:val="24"/>
            <w:szCs w:val="24"/>
          </w:rPr>
          <w:delText xml:space="preserve"> </w:delText>
        </w:r>
      </w:del>
    </w:p>
    <w:p w14:paraId="342DF289" w14:textId="77777777" w:rsidR="00B028CC" w:rsidRDefault="00B028CC">
      <w:pPr>
        <w:spacing w:line="276" w:lineRule="auto"/>
        <w:ind w:firstLine="720"/>
        <w:jc w:val="both"/>
        <w:rPr>
          <w:del w:id="1043" w:author="Sophie Bur" w:date="2024-03-19T11:59:00Z"/>
          <w:color w:val="0E101A"/>
          <w:sz w:val="24"/>
          <w:szCs w:val="24"/>
        </w:rPr>
      </w:pPr>
    </w:p>
    <w:p w14:paraId="1C47908D" w14:textId="3A573065" w:rsidR="0048593E" w:rsidRDefault="00000000">
      <w:pPr>
        <w:spacing w:line="360" w:lineRule="auto"/>
        <w:ind w:firstLine="720"/>
        <w:rPr>
          <w:color w:val="0E101A"/>
          <w:sz w:val="24"/>
          <w:szCs w:val="24"/>
        </w:rPr>
        <w:pPrChange w:id="1044" w:author="Sophie Bur" w:date="2024-03-19T11:59:00Z">
          <w:pPr>
            <w:spacing w:line="276" w:lineRule="auto"/>
            <w:ind w:firstLine="720"/>
            <w:jc w:val="both"/>
          </w:pPr>
        </w:pPrChange>
      </w:pPr>
      <w:del w:id="1045" w:author="Sophie Bur" w:date="2024-03-19T11:59:00Z">
        <w:r>
          <w:rPr>
            <w:color w:val="0E101A"/>
            <w:sz w:val="24"/>
            <w:szCs w:val="24"/>
          </w:rPr>
          <w:delText>If we separate the results by sex of the calling individual (one male, one female), we see that the pattern differs between female and male and the</w:delText>
        </w:r>
      </w:del>
      <w:ins w:id="1046" w:author="Sophie Bur" w:date="2024-03-19T11:59:00Z">
        <w:r>
          <w:rPr>
            <w:color w:val="0E101A"/>
            <w:sz w:val="24"/>
            <w:szCs w:val="24"/>
          </w:rPr>
          <w:t>Individual patterns emerge when study subjects are analyzed individually. The</w:t>
        </w:r>
      </w:ins>
      <w:r>
        <w:rPr>
          <w:color w:val="0E101A"/>
          <w:sz w:val="24"/>
          <w:szCs w:val="24"/>
        </w:rPr>
        <w:t xml:space="preserve"> overall </w:t>
      </w:r>
      <w:del w:id="1047" w:author="Sophie Bur" w:date="2024-03-19T11:59:00Z">
        <w:r>
          <w:rPr>
            <w:color w:val="0E101A"/>
            <w:sz w:val="24"/>
            <w:szCs w:val="24"/>
          </w:rPr>
          <w:delText>correlations seem</w:delText>
        </w:r>
      </w:del>
      <w:ins w:id="1048" w:author="Sophie Bur" w:date="2024-03-19T11:59:00Z">
        <w:r>
          <w:rPr>
            <w:color w:val="0E101A"/>
            <w:sz w:val="24"/>
            <w:szCs w:val="24"/>
          </w:rPr>
          <w:t>correlation appears</w:t>
        </w:r>
      </w:ins>
      <w:r>
        <w:rPr>
          <w:color w:val="0E101A"/>
          <w:sz w:val="24"/>
          <w:szCs w:val="24"/>
        </w:rPr>
        <w:t xml:space="preserve"> to </w:t>
      </w:r>
      <w:del w:id="1049" w:author="Sophie Bur" w:date="2024-03-19T11:59:00Z">
        <w:r>
          <w:rPr>
            <w:color w:val="0E101A"/>
            <w:sz w:val="24"/>
            <w:szCs w:val="24"/>
          </w:rPr>
          <w:delText>bedriven</w:delText>
        </w:r>
      </w:del>
      <w:ins w:id="1050" w:author="Sophie Bur" w:date="2024-03-19T11:59:00Z">
        <w:r>
          <w:rPr>
            <w:color w:val="0E101A"/>
            <w:sz w:val="24"/>
            <w:szCs w:val="24"/>
          </w:rPr>
          <w:t>be driven</w:t>
        </w:r>
      </w:ins>
      <w:r>
        <w:rPr>
          <w:color w:val="0E101A"/>
          <w:sz w:val="24"/>
          <w:szCs w:val="24"/>
        </w:rPr>
        <w:t xml:space="preserve"> by the adult female (Figure </w:t>
      </w:r>
      <w:del w:id="1051" w:author="Sophie Bur" w:date="2024-03-19T11:59:00Z">
        <w:r>
          <w:rPr>
            <w:color w:val="0E101A"/>
            <w:sz w:val="24"/>
            <w:szCs w:val="24"/>
          </w:rPr>
          <w:delText>5</w:delText>
        </w:r>
      </w:del>
      <w:ins w:id="1052" w:author="Sophie Bur" w:date="2024-03-19T11:59:00Z">
        <w:r>
          <w:rPr>
            <w:color w:val="0E101A"/>
            <w:sz w:val="24"/>
            <w:szCs w:val="24"/>
          </w:rPr>
          <w:t>7</w:t>
        </w:r>
      </w:ins>
      <w:r>
        <w:rPr>
          <w:color w:val="0E101A"/>
          <w:sz w:val="24"/>
          <w:szCs w:val="24"/>
        </w:rPr>
        <w:t>, bottom panel, left).</w:t>
      </w:r>
      <w:ins w:id="1053" w:author="Sophie Bur" w:date="2024-03-19T11:59:00Z">
        <w:r>
          <w:rPr>
            <w:color w:val="0E101A"/>
            <w:sz w:val="24"/>
            <w:szCs w:val="24"/>
          </w:rPr>
          <w:t xml:space="preserve"> Given our tiny sample size, this individual analysis only suggests that data for more individuals from both sexes is needed to achieve reliable conclusions and test for potential sex differences.</w:t>
        </w:r>
      </w:ins>
    </w:p>
    <w:p w14:paraId="3DE8639D" w14:textId="77777777" w:rsidR="00B028CC" w:rsidRDefault="00B028CC">
      <w:pPr>
        <w:spacing w:line="276" w:lineRule="auto"/>
        <w:ind w:firstLine="720"/>
        <w:jc w:val="both"/>
        <w:rPr>
          <w:del w:id="1054" w:author="Sophie Bur" w:date="2024-03-19T11:59:00Z"/>
          <w:color w:val="0E101A"/>
          <w:sz w:val="24"/>
          <w:szCs w:val="24"/>
        </w:rPr>
      </w:pPr>
    </w:p>
    <w:p w14:paraId="00813E07" w14:textId="1B6DBC81" w:rsidR="0048593E" w:rsidRDefault="00000000">
      <w:pPr>
        <w:spacing w:line="360" w:lineRule="auto"/>
        <w:ind w:firstLine="720"/>
        <w:rPr>
          <w:ins w:id="1055" w:author="Sophie Bur" w:date="2024-03-19T11:59:00Z"/>
          <w:color w:val="0E101A"/>
          <w:sz w:val="24"/>
          <w:szCs w:val="24"/>
        </w:rPr>
      </w:pPr>
      <w:r>
        <w:rPr>
          <w:color w:val="0E101A"/>
          <w:sz w:val="24"/>
          <w:szCs w:val="24"/>
        </w:rPr>
        <w:t>In addition to the adults, two male individuals of younger age classes were analyzed: Baju, a subadult (7 years, eight months</w:t>
      </w:r>
      <w:del w:id="1056" w:author="Sophie Bur" w:date="2024-03-19T11:59:00Z">
        <w:r>
          <w:rPr>
            <w:color w:val="0E101A"/>
            <w:sz w:val="24"/>
            <w:szCs w:val="24"/>
          </w:rPr>
          <w:delText>)</w:delText>
        </w:r>
      </w:del>
      <w:ins w:id="1057" w:author="Sophie Bur" w:date="2024-03-19T11:59:00Z">
        <w:r>
          <w:rPr>
            <w:color w:val="0E101A"/>
            <w:sz w:val="24"/>
            <w:szCs w:val="24"/>
          </w:rPr>
          <w:t>),</w:t>
        </w:r>
      </w:ins>
      <w:r>
        <w:rPr>
          <w:color w:val="0E101A"/>
          <w:sz w:val="24"/>
          <w:szCs w:val="24"/>
        </w:rPr>
        <w:t xml:space="preserve"> and Fajar, a juvenile (4 years, 11 months). Their results </w:t>
      </w:r>
      <w:del w:id="1058" w:author="Sophie Bur" w:date="2024-03-19T11:59:00Z">
        <w:r>
          <w:rPr>
            <w:color w:val="0E101A"/>
            <w:sz w:val="24"/>
            <w:szCs w:val="24"/>
          </w:rPr>
          <w:delText xml:space="preserve">stand in </w:delText>
        </w:r>
      </w:del>
      <w:r>
        <w:rPr>
          <w:color w:val="0E101A"/>
          <w:sz w:val="24"/>
          <w:szCs w:val="24"/>
        </w:rPr>
        <w:t xml:space="preserve">contrast </w:t>
      </w:r>
      <w:del w:id="1059" w:author="Sophie Bur" w:date="2024-03-19T11:59:00Z">
        <w:r>
          <w:rPr>
            <w:color w:val="0E101A"/>
            <w:sz w:val="24"/>
            <w:szCs w:val="24"/>
          </w:rPr>
          <w:delText xml:space="preserve">to </w:delText>
        </w:r>
      </w:del>
      <w:r>
        <w:rPr>
          <w:color w:val="0E101A"/>
          <w:sz w:val="24"/>
          <w:szCs w:val="24"/>
        </w:rPr>
        <w:t xml:space="preserve">the results we found in adults and </w:t>
      </w:r>
      <w:del w:id="1060" w:author="Sophie Bur" w:date="2024-03-19T11:59:00Z">
        <w:r>
          <w:rPr>
            <w:color w:val="0E101A"/>
            <w:sz w:val="24"/>
            <w:szCs w:val="24"/>
          </w:rPr>
          <w:delText xml:space="preserve">to </w:delText>
        </w:r>
      </w:del>
      <w:r>
        <w:rPr>
          <w:color w:val="0E101A"/>
          <w:sz w:val="24"/>
          <w:szCs w:val="24"/>
        </w:rPr>
        <w:t xml:space="preserve">what theory predicts. No clear pattern </w:t>
      </w:r>
      <w:del w:id="1061" w:author="Sophie Bur" w:date="2024-03-19T11:59:00Z">
        <w:r>
          <w:rPr>
            <w:color w:val="0E101A"/>
            <w:sz w:val="24"/>
            <w:szCs w:val="24"/>
          </w:rPr>
          <w:delText>emerges</w:delText>
        </w:r>
      </w:del>
      <w:ins w:id="1062" w:author="Sophie Bur" w:date="2024-03-19T11:59:00Z">
        <w:r>
          <w:rPr>
            <w:color w:val="0E101A"/>
            <w:sz w:val="24"/>
            <w:szCs w:val="24"/>
          </w:rPr>
          <w:t>emerged</w:t>
        </w:r>
      </w:ins>
      <w:r>
        <w:rPr>
          <w:color w:val="0E101A"/>
          <w:sz w:val="24"/>
          <w:szCs w:val="24"/>
        </w:rPr>
        <w:t xml:space="preserve"> when we pool both age classes (Figure </w:t>
      </w:r>
      <w:del w:id="1063" w:author="Sophie Bur" w:date="2024-03-19T11:59:00Z">
        <w:r>
          <w:rPr>
            <w:color w:val="0E101A"/>
            <w:sz w:val="24"/>
            <w:szCs w:val="24"/>
          </w:rPr>
          <w:delText>5</w:delText>
        </w:r>
      </w:del>
      <w:ins w:id="1064" w:author="Sophie Bur" w:date="2024-03-19T11:59:00Z">
        <w:r>
          <w:rPr>
            <w:color w:val="0E101A"/>
            <w:sz w:val="24"/>
            <w:szCs w:val="24"/>
          </w:rPr>
          <w:t>7</w:t>
        </w:r>
      </w:ins>
      <w:r>
        <w:rPr>
          <w:color w:val="0E101A"/>
          <w:sz w:val="24"/>
          <w:szCs w:val="24"/>
        </w:rPr>
        <w:t xml:space="preserve">, top panel, right). </w:t>
      </w:r>
      <w:del w:id="1065" w:author="Sophie Bur" w:date="2024-03-19T11:59:00Z">
        <w:r>
          <w:rPr>
            <w:color w:val="0E101A"/>
            <w:sz w:val="24"/>
            <w:szCs w:val="24"/>
          </w:rPr>
          <w:delText>If we divide</w:delText>
        </w:r>
      </w:del>
      <w:ins w:id="1066" w:author="Sophie Bur" w:date="2024-03-19T11:59:00Z">
        <w:r>
          <w:rPr>
            <w:color w:val="0E101A"/>
            <w:sz w:val="24"/>
            <w:szCs w:val="24"/>
          </w:rPr>
          <w:t>When dividing</w:t>
        </w:r>
      </w:ins>
      <w:r>
        <w:rPr>
          <w:color w:val="0E101A"/>
          <w:sz w:val="24"/>
          <w:szCs w:val="24"/>
        </w:rPr>
        <w:t xml:space="preserve"> further by age class (juvenile and subadult), we can </w:t>
      </w:r>
      <w:del w:id="1067" w:author="Sophie Bur" w:date="2024-03-19T11:59:00Z">
        <w:r>
          <w:rPr>
            <w:color w:val="0E101A"/>
            <w:sz w:val="24"/>
            <w:szCs w:val="24"/>
          </w:rPr>
          <w:delText xml:space="preserve">even </w:delText>
        </w:r>
      </w:del>
      <w:r>
        <w:rPr>
          <w:color w:val="0E101A"/>
          <w:sz w:val="24"/>
          <w:szCs w:val="24"/>
        </w:rPr>
        <w:t xml:space="preserve">see patterns opposite to what </w:t>
      </w:r>
      <w:del w:id="1068" w:author="Sophie Bur" w:date="2024-03-19T11:59:00Z">
        <w:r>
          <w:rPr>
            <w:color w:val="0E101A"/>
            <w:sz w:val="24"/>
            <w:szCs w:val="24"/>
          </w:rPr>
          <w:delText xml:space="preserve">was </w:delText>
        </w:r>
      </w:del>
      <w:ins w:id="1069" w:author="Sophie Bur" w:date="2024-03-19T11:59:00Z">
        <w:r>
          <w:rPr>
            <w:color w:val="0E101A"/>
            <w:sz w:val="24"/>
            <w:szCs w:val="24"/>
          </w:rPr>
          <w:t xml:space="preserve">we see in adults and </w:t>
        </w:r>
      </w:ins>
      <w:r>
        <w:rPr>
          <w:color w:val="0E101A"/>
          <w:sz w:val="24"/>
          <w:szCs w:val="24"/>
        </w:rPr>
        <w:t xml:space="preserve">expected </w:t>
      </w:r>
      <w:del w:id="1070" w:author="Sophie Bur" w:date="2024-03-19T11:59:00Z">
        <w:r>
          <w:rPr>
            <w:color w:val="0E101A"/>
            <w:sz w:val="24"/>
            <w:szCs w:val="24"/>
          </w:rPr>
          <w:delText>and shown in</w:delText>
        </w:r>
      </w:del>
      <w:ins w:id="1071" w:author="Sophie Bur" w:date="2024-03-19T11:59:00Z">
        <w:r>
          <w:rPr>
            <w:color w:val="0E101A"/>
            <w:sz w:val="24"/>
            <w:szCs w:val="24"/>
          </w:rPr>
          <w:t>to see from</w:t>
        </w:r>
      </w:ins>
      <w:r>
        <w:rPr>
          <w:color w:val="0E101A"/>
          <w:sz w:val="24"/>
          <w:szCs w:val="24"/>
        </w:rPr>
        <w:t xml:space="preserve"> adults</w:t>
      </w:r>
      <w:ins w:id="1072" w:author="Sophie Bur" w:date="2024-03-19T11:59:00Z">
        <w:r>
          <w:rPr>
            <w:color w:val="0E101A"/>
            <w:sz w:val="24"/>
            <w:szCs w:val="24"/>
          </w:rPr>
          <w:t xml:space="preserve"> and modeling work</w:t>
        </w:r>
      </w:ins>
      <w:r>
        <w:rPr>
          <w:color w:val="0E101A"/>
          <w:sz w:val="24"/>
          <w:szCs w:val="24"/>
        </w:rPr>
        <w:t xml:space="preserve"> (Figure </w:t>
      </w:r>
      <w:del w:id="1073" w:author="Sophie Bur" w:date="2024-03-19T11:59:00Z">
        <w:r>
          <w:rPr>
            <w:color w:val="0E101A"/>
            <w:sz w:val="24"/>
            <w:szCs w:val="24"/>
          </w:rPr>
          <w:delText>5</w:delText>
        </w:r>
      </w:del>
      <w:ins w:id="1074" w:author="Sophie Bur" w:date="2024-03-19T11:59:00Z">
        <w:r>
          <w:rPr>
            <w:color w:val="0E101A"/>
            <w:sz w:val="24"/>
            <w:szCs w:val="24"/>
          </w:rPr>
          <w:t>7</w:t>
        </w:r>
      </w:ins>
      <w:r>
        <w:rPr>
          <w:color w:val="0E101A"/>
          <w:sz w:val="24"/>
          <w:szCs w:val="24"/>
        </w:rPr>
        <w:t xml:space="preserve">, bottom panel, right). </w:t>
      </w:r>
    </w:p>
    <w:p w14:paraId="79354CFC" w14:textId="77777777" w:rsidR="0048593E" w:rsidRDefault="0048593E">
      <w:pPr>
        <w:spacing w:line="360" w:lineRule="auto"/>
        <w:ind w:firstLine="720"/>
        <w:rPr>
          <w:ins w:id="1075" w:author="Sophie Bur" w:date="2024-03-19T11:59:00Z"/>
          <w:color w:val="0E101A"/>
          <w:sz w:val="24"/>
          <w:szCs w:val="24"/>
        </w:rPr>
      </w:pPr>
    </w:p>
    <w:p w14:paraId="0CD75377" w14:textId="77777777" w:rsidR="0048593E" w:rsidRDefault="00000000">
      <w:pPr>
        <w:spacing w:line="360" w:lineRule="auto"/>
        <w:ind w:firstLine="720"/>
        <w:rPr>
          <w:color w:val="0E101A"/>
          <w:sz w:val="24"/>
          <w:szCs w:val="24"/>
        </w:rPr>
        <w:pPrChange w:id="1076" w:author="Sophie Bur" w:date="2024-03-19T11:59:00Z">
          <w:pPr>
            <w:spacing w:line="276" w:lineRule="auto"/>
            <w:ind w:firstLine="720"/>
            <w:jc w:val="both"/>
          </w:pPr>
        </w:pPrChange>
      </w:pPr>
      <w:r>
        <w:rPr>
          <w:color w:val="0E101A"/>
          <w:sz w:val="24"/>
          <w:szCs w:val="24"/>
        </w:rPr>
        <w:t>This</w:t>
      </w:r>
      <w:ins w:id="1077" w:author="Sophie Bur" w:date="2024-03-19T11:59:00Z">
        <w:r>
          <w:rPr>
            <w:color w:val="0E101A"/>
            <w:sz w:val="24"/>
            <w:szCs w:val="24"/>
          </w:rPr>
          <w:t xml:space="preserve"> difference between the patterns between age classes</w:t>
        </w:r>
      </w:ins>
      <w:r>
        <w:rPr>
          <w:color w:val="0E101A"/>
          <w:sz w:val="24"/>
          <w:szCs w:val="24"/>
        </w:rPr>
        <w:t xml:space="preserve"> suggests an influence of ontogeny on the relationship between acoustic parameters and air sac inflation that should be considered in further analyses</w:t>
      </w:r>
      <w:ins w:id="1078" w:author="Sophie Bur" w:date="2024-03-19T11:59:00Z">
        <w:r>
          <w:rPr>
            <w:color w:val="0E101A"/>
            <w:sz w:val="24"/>
            <w:szCs w:val="24"/>
          </w:rPr>
          <w:t xml:space="preserve"> to see if the effect is stable with a larger sample size and what this could mean</w:t>
        </w:r>
      </w:ins>
      <w:r>
        <w:rPr>
          <w:color w:val="0E101A"/>
          <w:sz w:val="24"/>
          <w:szCs w:val="24"/>
        </w:rPr>
        <w:t>.</w:t>
      </w:r>
    </w:p>
    <w:p w14:paraId="3BA9BB3F" w14:textId="77777777" w:rsidR="0048593E" w:rsidRDefault="0048593E">
      <w:pPr>
        <w:pBdr>
          <w:top w:val="nil"/>
          <w:left w:val="nil"/>
          <w:bottom w:val="nil"/>
          <w:right w:val="nil"/>
          <w:between w:val="nil"/>
        </w:pBdr>
        <w:spacing w:line="360" w:lineRule="auto"/>
        <w:ind w:firstLine="720"/>
        <w:rPr>
          <w:sz w:val="24"/>
          <w:szCs w:val="24"/>
        </w:rPr>
        <w:pPrChange w:id="1079" w:author="Sophie Bur" w:date="2024-03-19T11:59:00Z">
          <w:pPr>
            <w:pBdr>
              <w:top w:val="nil"/>
              <w:left w:val="nil"/>
              <w:bottom w:val="nil"/>
              <w:right w:val="nil"/>
              <w:between w:val="nil"/>
            </w:pBdr>
            <w:spacing w:line="276" w:lineRule="auto"/>
            <w:ind w:firstLine="720"/>
            <w:jc w:val="both"/>
          </w:pPr>
        </w:pPrChange>
      </w:pPr>
    </w:p>
    <w:p w14:paraId="79813082" w14:textId="77777777" w:rsidR="0048593E" w:rsidRDefault="0048593E">
      <w:pPr>
        <w:pBdr>
          <w:top w:val="nil"/>
          <w:left w:val="nil"/>
          <w:bottom w:val="nil"/>
          <w:right w:val="nil"/>
          <w:between w:val="nil"/>
        </w:pBdr>
        <w:spacing w:line="360" w:lineRule="auto"/>
        <w:rPr>
          <w:sz w:val="24"/>
          <w:szCs w:val="24"/>
        </w:rPr>
        <w:sectPr w:rsidR="0048593E" w:rsidSect="0025679D">
          <w:headerReference w:type="default" r:id="rId20"/>
          <w:footerReference w:type="default" r:id="rId21"/>
          <w:headerReference w:type="first" r:id="rId22"/>
          <w:footerReference w:type="first" r:id="rId23"/>
          <w:pgSz w:w="12240" w:h="15840"/>
          <w:pgMar w:top="994" w:right="1987" w:bottom="806" w:left="806" w:header="432" w:footer="259" w:gutter="0"/>
          <w:lnNumType w:countBy="1" w:restart="continuous"/>
          <w:pgNumType w:start="1"/>
          <w:cols w:space="720"/>
          <w:titlePg/>
          <w:sectPrChange w:id="1088" w:author="Sophie Bur" w:date="2024-03-19T11:59:00Z">
            <w:sectPr w:rsidR="0048593E" w:rsidSect="0025679D">
              <w:pgMar w:top="994" w:right="1987" w:bottom="806" w:left="806" w:header="432" w:footer="259" w:gutter="0"/>
              <w:lnNumType w:countBy="0" w:restart="newPage"/>
            </w:sectPr>
          </w:sectPrChange>
        </w:sectPr>
        <w:pPrChange w:id="1089" w:author="Sophie Bur" w:date="2024-03-19T11:59:00Z">
          <w:pPr>
            <w:pBdr>
              <w:top w:val="nil"/>
              <w:left w:val="nil"/>
              <w:bottom w:val="nil"/>
              <w:right w:val="nil"/>
              <w:between w:val="nil"/>
            </w:pBdr>
            <w:spacing w:line="276" w:lineRule="auto"/>
            <w:jc w:val="both"/>
          </w:pPr>
        </w:pPrChange>
      </w:pPr>
    </w:p>
    <w:p w14:paraId="5BE560ED" w14:textId="77777777" w:rsidR="00B028CC" w:rsidRDefault="00000000">
      <w:pPr>
        <w:pBdr>
          <w:top w:val="nil"/>
          <w:left w:val="nil"/>
          <w:bottom w:val="nil"/>
          <w:right w:val="nil"/>
          <w:between w:val="nil"/>
        </w:pBdr>
        <w:jc w:val="both"/>
        <w:rPr>
          <w:del w:id="1090" w:author="Sophie Bur" w:date="2024-03-19T11:59:00Z"/>
          <w:sz w:val="24"/>
          <w:szCs w:val="24"/>
        </w:rPr>
      </w:pPr>
      <w:del w:id="1091" w:author="Sophie Bur" w:date="2024-03-19T11:59:00Z">
        <w:r>
          <w:rPr>
            <w:noProof/>
            <w:sz w:val="24"/>
            <w:szCs w:val="24"/>
          </w:rPr>
          <w:lastRenderedPageBreak/>
          <w:drawing>
            <wp:inline distT="114300" distB="114300" distL="114300" distR="114300" wp14:anchorId="09C4498E" wp14:editId="4A467DD0">
              <wp:extent cx="7989253" cy="4609891"/>
              <wp:effectExtent l="0" t="0" r="0" b="0"/>
              <wp:docPr id="125753902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4"/>
                      <a:srcRect/>
                      <a:stretch>
                        <a:fillRect/>
                      </a:stretch>
                    </pic:blipFill>
                    <pic:spPr>
                      <a:xfrm>
                        <a:off x="0" y="0"/>
                        <a:ext cx="7989253" cy="4609891"/>
                      </a:xfrm>
                      <a:prstGeom prst="rect">
                        <a:avLst/>
                      </a:prstGeom>
                      <a:ln/>
                    </pic:spPr>
                  </pic:pic>
                </a:graphicData>
              </a:graphic>
            </wp:inline>
          </w:drawing>
        </w:r>
      </w:del>
    </w:p>
    <w:p w14:paraId="6C2ED626" w14:textId="0D557B5E" w:rsidR="0048593E" w:rsidRDefault="00000000">
      <w:pPr>
        <w:pBdr>
          <w:top w:val="nil"/>
          <w:left w:val="nil"/>
          <w:bottom w:val="nil"/>
          <w:right w:val="nil"/>
          <w:between w:val="nil"/>
        </w:pBdr>
        <w:rPr>
          <w:b/>
          <w:sz w:val="24"/>
          <w:szCs w:val="24"/>
        </w:rPr>
        <w:pPrChange w:id="1092" w:author="Sophie Bur" w:date="2024-03-19T11:59:00Z">
          <w:pPr>
            <w:pBdr>
              <w:top w:val="nil"/>
              <w:left w:val="nil"/>
              <w:bottom w:val="nil"/>
              <w:right w:val="nil"/>
              <w:between w:val="nil"/>
            </w:pBdr>
            <w:jc w:val="both"/>
          </w:pPr>
        </w:pPrChange>
      </w:pPr>
      <w:r>
        <w:rPr>
          <w:b/>
          <w:sz w:val="24"/>
          <w:szCs w:val="24"/>
        </w:rPr>
        <w:t xml:space="preserve">Figure </w:t>
      </w:r>
      <w:del w:id="1093" w:author="Sophie Bur" w:date="2024-03-19T11:59:00Z">
        <w:r>
          <w:rPr>
            <w:b/>
            <w:sz w:val="24"/>
            <w:szCs w:val="24"/>
          </w:rPr>
          <w:delText>5</w:delText>
        </w:r>
      </w:del>
      <w:ins w:id="1094" w:author="Sophie Bur" w:date="2024-03-19T11:59:00Z">
        <w:r>
          <w:rPr>
            <w:b/>
            <w:sz w:val="24"/>
            <w:szCs w:val="24"/>
          </w:rPr>
          <w:t>7</w:t>
        </w:r>
      </w:ins>
      <w:r>
        <w:rPr>
          <w:b/>
          <w:sz w:val="24"/>
          <w:szCs w:val="24"/>
        </w:rPr>
        <w:t xml:space="preserve">: Significant correlations between air sac inflation (as air sac radius in pixel) and acoustic parameters. </w:t>
      </w:r>
    </w:p>
    <w:p w14:paraId="069AE80A" w14:textId="77777777" w:rsidR="00B028CC" w:rsidRDefault="00000000">
      <w:pPr>
        <w:pBdr>
          <w:top w:val="nil"/>
          <w:left w:val="nil"/>
          <w:bottom w:val="nil"/>
          <w:right w:val="nil"/>
          <w:between w:val="nil"/>
        </w:pBdr>
        <w:jc w:val="both"/>
        <w:rPr>
          <w:del w:id="1095" w:author="Sophie Bur" w:date="2024-03-19T11:59:00Z"/>
          <w:b/>
          <w:sz w:val="24"/>
          <w:szCs w:val="24"/>
          <w:shd w:val="clear" w:color="auto" w:fill="FF9900"/>
        </w:rPr>
        <w:sectPr w:rsidR="00B028CC" w:rsidSect="0025679D">
          <w:pgSz w:w="15840" w:h="12240" w:orient="landscape"/>
          <w:pgMar w:top="994" w:right="1987" w:bottom="806" w:left="806" w:header="432" w:footer="259" w:gutter="0"/>
          <w:cols w:space="720"/>
        </w:sectPr>
      </w:pPr>
      <w:r>
        <w:rPr>
          <w:sz w:val="24"/>
          <w:szCs w:val="24"/>
        </w:rPr>
        <w:t>The figure is divided into results of adult siamangs (left</w:t>
      </w:r>
      <w:del w:id="1096" w:author="Sophie Bur" w:date="2024-03-19T11:59:00Z">
        <w:r>
          <w:rPr>
            <w:sz w:val="24"/>
            <w:szCs w:val="24"/>
          </w:rPr>
          <w:delText>)</w:delText>
        </w:r>
      </w:del>
      <w:ins w:id="1097" w:author="Sophie Bur" w:date="2024-03-19T11:59:00Z">
        <w:r>
          <w:rPr>
            <w:sz w:val="24"/>
            <w:szCs w:val="24"/>
          </w:rPr>
          <w:t>; panel a</w:t>
        </w:r>
      </w:ins>
      <w:r>
        <w:rPr>
          <w:sz w:val="24"/>
          <w:szCs w:val="24"/>
        </w:rPr>
        <w:t xml:space="preserve"> and </w:t>
      </w:r>
      <w:del w:id="1098" w:author="Sophie Bur" w:date="2024-03-19T11:59:00Z">
        <w:r>
          <w:rPr>
            <w:sz w:val="24"/>
            <w:szCs w:val="24"/>
          </w:rPr>
          <w:delText>pre-adult</w:delText>
        </w:r>
      </w:del>
      <w:ins w:id="1099" w:author="Sophie Bur" w:date="2024-03-19T11:59:00Z">
        <w:r>
          <w:rPr>
            <w:sz w:val="24"/>
            <w:szCs w:val="24"/>
          </w:rPr>
          <w:t>b) and immature</w:t>
        </w:r>
      </w:ins>
      <w:r>
        <w:rPr>
          <w:sz w:val="24"/>
          <w:szCs w:val="24"/>
        </w:rPr>
        <w:t xml:space="preserve"> siamangs (right</w:t>
      </w:r>
      <w:ins w:id="1100" w:author="Sophie Bur" w:date="2024-03-19T11:59:00Z">
        <w:r>
          <w:rPr>
            <w:sz w:val="24"/>
            <w:szCs w:val="24"/>
          </w:rPr>
          <w:t>; panel c and d</w:t>
        </w:r>
      </w:ins>
      <w:r>
        <w:rPr>
          <w:sz w:val="24"/>
          <w:szCs w:val="24"/>
        </w:rPr>
        <w:t xml:space="preserve">). The top panel shows the pooled data. Air sac radius in pixel on the x-axis is shown against four different acoustic parameters (from left to right): sound amplitude, </w:t>
      </w:r>
      <w:del w:id="1101" w:author="Sophie Bur" w:date="2024-03-19T11:59:00Z">
        <w:r>
          <w:rPr>
            <w:sz w:val="24"/>
            <w:szCs w:val="24"/>
          </w:rPr>
          <w:delText>pitch</w:delText>
        </w:r>
      </w:del>
      <w:ins w:id="1102" w:author="Sophie Bur" w:date="2024-03-19T11:59:00Z">
        <w:r>
          <w:rPr>
            <w:sz w:val="24"/>
            <w:szCs w:val="24"/>
          </w:rPr>
          <w:t>f0</w:t>
        </w:r>
      </w:ins>
      <w:r>
        <w:rPr>
          <w:sz w:val="24"/>
          <w:szCs w:val="24"/>
        </w:rPr>
        <w:t xml:space="preserve"> or fundamental frequency in Hertz, Wiener entropy and spectral Centroid in Hertz. For adults, we find clear correlations: The more the air sac is inflated, the higher the sound amplitude produced. This is in line with model predictions (see </w:t>
      </w:r>
      <w:r>
        <w:fldChar w:fldCharType="begin"/>
      </w:r>
      <w:r>
        <w:instrText>HYPERLINK "https://www.zotero.org/google-docs/?nZVGoP" \h</w:instrText>
      </w:r>
      <w:r>
        <w:fldChar w:fldCharType="separate"/>
      </w:r>
      <w:del w:id="1103" w:author="Sophie Bur" w:date="2024-03-19T11:59:00Z">
        <w:r>
          <w:rPr>
            <w:sz w:val="24"/>
            <w:szCs w:val="24"/>
          </w:rPr>
          <w:delText>(</w:delText>
        </w:r>
      </w:del>
      <w:ins w:id="1104" w:author="Sophie Bur" w:date="2024-03-19T11:59:00Z">
        <w:r>
          <w:rPr>
            <w:sz w:val="24"/>
            <w:szCs w:val="24"/>
          </w:rPr>
          <w:t>(32)</w:t>
        </w:r>
      </w:ins>
      <w:r>
        <w:rPr>
          <w:sz w:val="24"/>
          <w:szCs w:val="24"/>
        </w:rPr>
        <w:fldChar w:fldCharType="end"/>
      </w:r>
      <w:del w:id="1105" w:author="Sophie Bur" w:date="2024-03-19T11:59:00Z">
        <w:r>
          <w:fldChar w:fldCharType="begin"/>
        </w:r>
        <w:r>
          <w:delInstrText>HYPERLINK "https://www.zotero.org/google-docs/?nZVGoP" \h</w:delInstrText>
        </w:r>
        <w:r>
          <w:fldChar w:fldCharType="separate"/>
        </w:r>
        <w:r>
          <w:rPr>
            <w:i/>
            <w:sz w:val="24"/>
            <w:szCs w:val="24"/>
          </w:rPr>
          <w:delText>31</w:delText>
        </w:r>
        <w:r>
          <w:rPr>
            <w:i/>
            <w:sz w:val="24"/>
            <w:szCs w:val="24"/>
          </w:rPr>
          <w:fldChar w:fldCharType="end"/>
        </w:r>
        <w:r>
          <w:fldChar w:fldCharType="begin"/>
        </w:r>
        <w:r>
          <w:delInstrText>HYPERLINK "https://www.zotero.org/google-docs/?nZVGoP" \h</w:delInstrText>
        </w:r>
        <w:r>
          <w:fldChar w:fldCharType="separate"/>
        </w:r>
        <w:r>
          <w:rPr>
            <w:sz w:val="24"/>
            <w:szCs w:val="24"/>
          </w:rPr>
          <w:delText>)</w:delText>
        </w:r>
        <w:r>
          <w:rPr>
            <w:sz w:val="24"/>
            <w:szCs w:val="24"/>
          </w:rPr>
          <w:fldChar w:fldCharType="end"/>
        </w:r>
        <w:r>
          <w:rPr>
            <w:sz w:val="24"/>
            <w:szCs w:val="24"/>
          </w:rPr>
          <w:delText>).</w:delText>
        </w:r>
      </w:del>
      <w:ins w:id="1106" w:author="Sophie Bur" w:date="2024-03-19T11:59:00Z">
        <w:r>
          <w:rPr>
            <w:sz w:val="24"/>
            <w:szCs w:val="24"/>
          </w:rPr>
          <w:t>).</w:t>
        </w:r>
      </w:ins>
      <w:r>
        <w:rPr>
          <w:sz w:val="24"/>
          <w:szCs w:val="24"/>
        </w:rPr>
        <w:t xml:space="preserve"> The </w:t>
      </w:r>
      <w:del w:id="1107" w:author="Sophie Bur" w:date="2024-03-19T11:59:00Z">
        <w:r>
          <w:rPr>
            <w:sz w:val="24"/>
            <w:szCs w:val="24"/>
          </w:rPr>
          <w:delText xml:space="preserve">pitch or </w:delText>
        </w:r>
      </w:del>
      <w:r>
        <w:rPr>
          <w:sz w:val="24"/>
          <w:szCs w:val="24"/>
        </w:rPr>
        <w:t>fundamental frequency</w:t>
      </w:r>
      <w:ins w:id="1108" w:author="Sophie Bur" w:date="2024-03-19T11:59:00Z">
        <w:r>
          <w:rPr>
            <w:sz w:val="24"/>
            <w:szCs w:val="24"/>
          </w:rPr>
          <w:t xml:space="preserve"> (f0)</w:t>
        </w:r>
      </w:ins>
      <w:r>
        <w:rPr>
          <w:sz w:val="24"/>
          <w:szCs w:val="24"/>
        </w:rPr>
        <w:t xml:space="preserve"> is also positively correlated with the air sac inflation. Mean Entropy is negatively correlated with air sac inflation, meaning, the more inflated the air sac is, the more tonal the produced sound. The Spectral Centroid is negatively correlated as well, indicating the higher the inflation, the more energy in the lower frequencies. We do not see those relationships in </w:t>
      </w:r>
      <w:del w:id="1109" w:author="Sophie Bur" w:date="2024-03-19T11:59:00Z">
        <w:r>
          <w:rPr>
            <w:sz w:val="24"/>
            <w:szCs w:val="24"/>
          </w:rPr>
          <w:delText>pre-adult</w:delText>
        </w:r>
      </w:del>
      <w:ins w:id="1110" w:author="Sophie Bur" w:date="2024-03-19T11:59:00Z">
        <w:r>
          <w:rPr>
            <w:sz w:val="24"/>
            <w:szCs w:val="24"/>
          </w:rPr>
          <w:t>immature</w:t>
        </w:r>
      </w:ins>
      <w:r>
        <w:rPr>
          <w:sz w:val="24"/>
          <w:szCs w:val="24"/>
        </w:rPr>
        <w:t xml:space="preserve"> not fully grown individuals. In the middle panel significant correlation coefficients for all tested acoustic parameters are shown. Notice, that none of the acoustic parameters showed a significant relation in </w:t>
      </w:r>
      <w:del w:id="1111" w:author="Sophie Bur" w:date="2024-03-19T11:59:00Z">
        <w:r>
          <w:rPr>
            <w:sz w:val="24"/>
            <w:szCs w:val="24"/>
          </w:rPr>
          <w:delText>pre-adults</w:delText>
        </w:r>
      </w:del>
      <w:ins w:id="1112" w:author="Sophie Bur" w:date="2024-03-19T11:59:00Z">
        <w:r>
          <w:rPr>
            <w:sz w:val="24"/>
            <w:szCs w:val="24"/>
          </w:rPr>
          <w:t>immatures</w:t>
        </w:r>
      </w:ins>
      <w:r>
        <w:rPr>
          <w:sz w:val="24"/>
          <w:szCs w:val="24"/>
        </w:rPr>
        <w:t xml:space="preserve"> </w:t>
      </w:r>
      <w:r>
        <w:rPr>
          <w:sz w:val="24"/>
          <w:szCs w:val="24"/>
        </w:rPr>
        <w:lastRenderedPageBreak/>
        <w:t xml:space="preserve">(indicated by white circles). The bottom panel divides the pooled data. For adults we divide by sex into male and female, for the </w:t>
      </w:r>
      <w:del w:id="1113" w:author="Sophie Bur" w:date="2024-03-19T11:59:00Z">
        <w:r>
          <w:rPr>
            <w:sz w:val="24"/>
            <w:szCs w:val="24"/>
          </w:rPr>
          <w:delText>pre-adults</w:delText>
        </w:r>
      </w:del>
      <w:ins w:id="1114" w:author="Sophie Bur" w:date="2024-03-19T11:59:00Z">
        <w:r>
          <w:rPr>
            <w:sz w:val="24"/>
            <w:szCs w:val="24"/>
          </w:rPr>
          <w:t>immatures</w:t>
        </w:r>
      </w:ins>
      <w:r>
        <w:rPr>
          <w:sz w:val="24"/>
          <w:szCs w:val="24"/>
        </w:rPr>
        <w:t xml:space="preserve"> we divide by ageclass into subadult and juvenile.</w:t>
      </w:r>
      <w:del w:id="1115" w:author="Sophie Bur" w:date="2024-03-19T11:59:00Z">
        <w:r>
          <w:rPr>
            <w:sz w:val="24"/>
            <w:szCs w:val="24"/>
          </w:rPr>
          <w:delText xml:space="preserve"> </w:delText>
        </w:r>
      </w:del>
    </w:p>
    <w:p w14:paraId="7FC48153" w14:textId="77777777" w:rsidR="00B028CC" w:rsidRDefault="00B028CC">
      <w:pPr>
        <w:jc w:val="both"/>
        <w:rPr>
          <w:del w:id="1116" w:author="Sophie Bur" w:date="2024-03-19T11:59:00Z"/>
          <w:b/>
          <w:sz w:val="24"/>
          <w:szCs w:val="24"/>
          <w:shd w:val="clear" w:color="auto" w:fill="FF9900"/>
        </w:rPr>
      </w:pPr>
    </w:p>
    <w:p w14:paraId="5BDA516F" w14:textId="30A2481C" w:rsidR="0048593E" w:rsidRDefault="0048593E">
      <w:pPr>
        <w:pBdr>
          <w:top w:val="nil"/>
          <w:left w:val="nil"/>
          <w:bottom w:val="nil"/>
          <w:right w:val="nil"/>
          <w:between w:val="nil"/>
        </w:pBdr>
        <w:rPr>
          <w:ins w:id="1117" w:author="Sophie Bur" w:date="2024-03-19T11:59:00Z"/>
          <w:sz w:val="24"/>
          <w:szCs w:val="24"/>
        </w:rPr>
      </w:pPr>
    </w:p>
    <w:p w14:paraId="6173033D" w14:textId="77777777" w:rsidR="0048593E" w:rsidRDefault="00000000">
      <w:pPr>
        <w:spacing w:line="360" w:lineRule="auto"/>
        <w:jc w:val="center"/>
        <w:rPr>
          <w:ins w:id="1118" w:author="Sophie Bur" w:date="2024-03-19T11:59:00Z"/>
          <w:sz w:val="24"/>
          <w:szCs w:val="24"/>
        </w:rPr>
        <w:sectPr w:rsidR="0048593E" w:rsidSect="0025679D">
          <w:pgSz w:w="15840" w:h="12240" w:orient="landscape"/>
          <w:pgMar w:top="994" w:right="1987" w:bottom="806" w:left="806" w:header="432" w:footer="259" w:gutter="0"/>
          <w:lnNumType w:countBy="1" w:restart="continuous"/>
          <w:cols w:space="720"/>
        </w:sectPr>
      </w:pPr>
      <w:ins w:id="1119" w:author="Sophie Bur" w:date="2024-03-19T11:59:00Z">
        <w:r>
          <w:rPr>
            <w:noProof/>
            <w:sz w:val="24"/>
            <w:szCs w:val="24"/>
          </w:rPr>
          <w:drawing>
            <wp:inline distT="114300" distB="114300" distL="114300" distR="114300" wp14:anchorId="7FE870FC" wp14:editId="13436238">
              <wp:extent cx="7370128" cy="4337362"/>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5"/>
                      <a:srcRect/>
                      <a:stretch>
                        <a:fillRect/>
                      </a:stretch>
                    </pic:blipFill>
                    <pic:spPr>
                      <a:xfrm>
                        <a:off x="0" y="0"/>
                        <a:ext cx="7370128" cy="4337362"/>
                      </a:xfrm>
                      <a:prstGeom prst="rect">
                        <a:avLst/>
                      </a:prstGeom>
                      <a:ln/>
                    </pic:spPr>
                  </pic:pic>
                </a:graphicData>
              </a:graphic>
            </wp:inline>
          </w:drawing>
        </w:r>
      </w:ins>
    </w:p>
    <w:p w14:paraId="145014ED" w14:textId="77777777" w:rsidR="0048593E" w:rsidRDefault="0048593E">
      <w:pPr>
        <w:spacing w:line="360" w:lineRule="auto"/>
        <w:rPr>
          <w:ins w:id="1120" w:author="Sophie Bur" w:date="2024-03-19T11:59:00Z"/>
          <w:b/>
          <w:sz w:val="24"/>
          <w:szCs w:val="24"/>
          <w:shd w:val="clear" w:color="auto" w:fill="FF9900"/>
        </w:rPr>
      </w:pPr>
    </w:p>
    <w:p w14:paraId="2F0663D9" w14:textId="77777777" w:rsidR="00B028CC" w:rsidRDefault="00000000">
      <w:pPr>
        <w:spacing w:after="280"/>
        <w:ind w:firstLine="720"/>
        <w:jc w:val="both"/>
        <w:rPr>
          <w:del w:id="1121" w:author="Sophie Bur" w:date="2024-03-19T11:59:00Z"/>
          <w:b/>
          <w:sz w:val="24"/>
          <w:szCs w:val="24"/>
        </w:rPr>
      </w:pPr>
      <w:r>
        <w:rPr>
          <w:b/>
          <w:sz w:val="24"/>
          <w:szCs w:val="24"/>
        </w:rPr>
        <w:t xml:space="preserve">Influence of </w:t>
      </w:r>
      <w:del w:id="1122" w:author="Sophie Bur" w:date="2024-03-19T11:59:00Z">
        <w:r>
          <w:rPr>
            <w:b/>
            <w:sz w:val="24"/>
            <w:szCs w:val="24"/>
          </w:rPr>
          <w:delText xml:space="preserve">Air Sac Inflation </w:delText>
        </w:r>
      </w:del>
      <w:ins w:id="1123" w:author="Sophie Bur" w:date="2024-03-19T11:59:00Z">
        <w:r>
          <w:rPr>
            <w:b/>
            <w:sz w:val="24"/>
            <w:szCs w:val="24"/>
          </w:rPr>
          <w:t xml:space="preserve">air sac inflation </w:t>
        </w:r>
      </w:ins>
      <w:r>
        <w:rPr>
          <w:b/>
          <w:sz w:val="24"/>
          <w:szCs w:val="24"/>
        </w:rPr>
        <w:t>on subsequent calls</w:t>
      </w:r>
    </w:p>
    <w:p w14:paraId="5F3F92CD" w14:textId="5008C7B9" w:rsidR="0048593E" w:rsidRDefault="00000000">
      <w:pPr>
        <w:spacing w:line="360" w:lineRule="auto"/>
        <w:ind w:firstLine="720"/>
        <w:rPr>
          <w:color w:val="0E101A"/>
          <w:sz w:val="24"/>
          <w:rPrChange w:id="1124" w:author="Sophie Bur" w:date="2024-03-19T11:59:00Z">
            <w:rPr>
              <w:b/>
              <w:sz w:val="24"/>
            </w:rPr>
          </w:rPrChange>
        </w:rPr>
        <w:pPrChange w:id="1125" w:author="Sophie Bur" w:date="2024-03-19T11:59:00Z">
          <w:pPr>
            <w:spacing w:after="280"/>
            <w:ind w:firstLine="720"/>
            <w:jc w:val="both"/>
          </w:pPr>
        </w:pPrChange>
      </w:pPr>
      <w:ins w:id="1126" w:author="Sophie Bur" w:date="2024-03-19T11:59:00Z">
        <w:r>
          <w:rPr>
            <w:b/>
            <w:sz w:val="24"/>
            <w:szCs w:val="24"/>
          </w:rPr>
          <w:t xml:space="preserve">. </w:t>
        </w:r>
      </w:ins>
      <w:r>
        <w:rPr>
          <w:color w:val="0E101A"/>
          <w:sz w:val="24"/>
          <w:szCs w:val="24"/>
        </w:rPr>
        <w:t xml:space="preserve">In a second analysis, we studied how air sac inflation of a </w:t>
      </w:r>
      <w:del w:id="1127" w:author="Sophie Bur" w:date="2024-03-19T11:59:00Z">
        <w:r>
          <w:rPr>
            <w:color w:val="0E101A"/>
            <w:sz w:val="24"/>
            <w:szCs w:val="24"/>
          </w:rPr>
          <w:delText>ball</w:delText>
        </w:r>
      </w:del>
      <w:ins w:id="1128" w:author="Sophie Bur" w:date="2024-03-19T11:59:00Z">
        <w:r>
          <w:rPr>
            <w:color w:val="0E101A"/>
            <w:sz w:val="24"/>
            <w:szCs w:val="24"/>
          </w:rPr>
          <w:t>boom</w:t>
        </w:r>
      </w:ins>
      <w:r>
        <w:rPr>
          <w:color w:val="0E101A"/>
          <w:sz w:val="24"/>
          <w:szCs w:val="24"/>
        </w:rPr>
        <w:t xml:space="preserve"> call influences the acoustics of the subsequent bark, using early phases of the great call sequences of the only female Pelangi (which consisted of these boom-bark alternations, see </w:t>
      </w:r>
      <w:r>
        <w:fldChar w:fldCharType="begin"/>
      </w:r>
      <w:r>
        <w:instrText>HYPERLINK "https://tsg-131-174-75-200.hosting.ru.nl/samples_airsactoolkit/_Opp_June_15_Session_1_zoom_syncedboom_10_4DLC_resnet101_Deep_AirSacTrackingV1Jan1shuffle1_500000_labeled.mp4" \h</w:instrText>
      </w:r>
      <w:r>
        <w:fldChar w:fldCharType="separate"/>
      </w:r>
      <w:r>
        <w:rPr>
          <w:color w:val="4A6EE0"/>
          <w:sz w:val="24"/>
          <w:szCs w:val="24"/>
          <w:u w:val="single"/>
        </w:rPr>
        <w:t>here</w:t>
      </w:r>
      <w:r>
        <w:rPr>
          <w:color w:val="4A6EE0"/>
          <w:sz w:val="24"/>
          <w:szCs w:val="24"/>
          <w:u w:val="single"/>
        </w:rPr>
        <w:fldChar w:fldCharType="end"/>
      </w:r>
      <w:r>
        <w:rPr>
          <w:color w:val="0E101A"/>
          <w:sz w:val="24"/>
          <w:szCs w:val="24"/>
        </w:rPr>
        <w:t xml:space="preserve">). We analyzed 16 boom-bark pairs from a total of 8 great call sequences. We found that the air sac inflation </w:t>
      </w:r>
      <w:del w:id="1129" w:author="Sophie Bur" w:date="2024-03-19T11:59:00Z">
        <w:r>
          <w:rPr>
            <w:color w:val="0E101A"/>
            <w:sz w:val="24"/>
            <w:szCs w:val="24"/>
          </w:rPr>
          <w:delText>influences</w:delText>
        </w:r>
      </w:del>
      <w:ins w:id="1130" w:author="Sophie Bur" w:date="2024-03-19T11:59:00Z">
        <w:r>
          <w:rPr>
            <w:color w:val="0E101A"/>
            <w:sz w:val="24"/>
            <w:szCs w:val="24"/>
          </w:rPr>
          <w:t>statistically predicts</w:t>
        </w:r>
      </w:ins>
      <w:r>
        <w:rPr>
          <w:color w:val="0E101A"/>
          <w:sz w:val="24"/>
          <w:szCs w:val="24"/>
        </w:rPr>
        <w:t xml:space="preserve"> the average spectral centroid of </w:t>
      </w:r>
      <w:del w:id="1131" w:author="Sophie Bur" w:date="2024-03-19T11:59:00Z">
        <w:r>
          <w:rPr>
            <w:color w:val="0E101A"/>
            <w:sz w:val="24"/>
            <w:szCs w:val="24"/>
          </w:rPr>
          <w:delText>a</w:delText>
        </w:r>
      </w:del>
      <w:ins w:id="1132" w:author="Sophie Bur" w:date="2024-03-19T11:59:00Z">
        <w:r>
          <w:rPr>
            <w:color w:val="0E101A"/>
            <w:sz w:val="24"/>
            <w:szCs w:val="24"/>
          </w:rPr>
          <w:t>the</w:t>
        </w:r>
      </w:ins>
      <w:r>
        <w:rPr>
          <w:color w:val="0E101A"/>
          <w:sz w:val="24"/>
          <w:szCs w:val="24"/>
        </w:rPr>
        <w:t xml:space="preserve"> subsequent bark (Figure </w:t>
      </w:r>
      <w:del w:id="1133" w:author="Sophie Bur" w:date="2024-03-19T11:59:00Z">
        <w:r>
          <w:rPr>
            <w:color w:val="0E101A"/>
            <w:sz w:val="24"/>
            <w:szCs w:val="24"/>
          </w:rPr>
          <w:delText>6B).</w:delText>
        </w:r>
      </w:del>
      <w:ins w:id="1134" w:author="Sophie Bur" w:date="2024-03-19T11:59:00Z">
        <w:r>
          <w:rPr>
            <w:color w:val="0E101A"/>
            <w:sz w:val="24"/>
            <w:szCs w:val="24"/>
          </w:rPr>
          <w:t>8B):</w:t>
        </w:r>
      </w:ins>
      <w:r>
        <w:rPr>
          <w:color w:val="0E101A"/>
          <w:sz w:val="24"/>
          <w:szCs w:val="24"/>
        </w:rPr>
        <w:t xml:space="preserve"> The more inflated the air sac was </w:t>
      </w:r>
      <w:del w:id="1135" w:author="Sophie Bur" w:date="2024-03-19T11:59:00Z">
        <w:r>
          <w:rPr>
            <w:color w:val="0E101A"/>
            <w:sz w:val="24"/>
            <w:szCs w:val="24"/>
          </w:rPr>
          <w:delText>for</w:delText>
        </w:r>
      </w:del>
      <w:ins w:id="1136" w:author="Sophie Bur" w:date="2024-03-19T11:59:00Z">
        <w:r>
          <w:rPr>
            <w:color w:val="0E101A"/>
            <w:sz w:val="24"/>
            <w:szCs w:val="24"/>
          </w:rPr>
          <w:t>before</w:t>
        </w:r>
      </w:ins>
      <w:r>
        <w:rPr>
          <w:color w:val="0E101A"/>
          <w:sz w:val="24"/>
          <w:szCs w:val="24"/>
        </w:rPr>
        <w:t xml:space="preserve"> the </w:t>
      </w:r>
      <w:del w:id="1137" w:author="Sophie Bur" w:date="2024-03-19T11:59:00Z">
        <w:r>
          <w:rPr>
            <w:color w:val="0E101A"/>
            <w:sz w:val="24"/>
            <w:szCs w:val="24"/>
          </w:rPr>
          <w:delText>boom</w:delText>
        </w:r>
      </w:del>
      <w:ins w:id="1138" w:author="Sophie Bur" w:date="2024-03-19T11:59:00Z">
        <w:r>
          <w:rPr>
            <w:color w:val="0E101A"/>
            <w:sz w:val="24"/>
            <w:szCs w:val="24"/>
          </w:rPr>
          <w:t>booming</w:t>
        </w:r>
      </w:ins>
      <w:r>
        <w:rPr>
          <w:color w:val="0E101A"/>
          <w:sz w:val="24"/>
          <w:szCs w:val="24"/>
        </w:rPr>
        <w:t xml:space="preserve"> call (last trackable inflation radius of</w:t>
      </w:r>
      <w:ins w:id="1139" w:author="Sophie Bur" w:date="2024-03-19T11:59:00Z">
        <w:r>
          <w:rPr>
            <w:color w:val="0E101A"/>
            <w:sz w:val="24"/>
            <w:szCs w:val="24"/>
          </w:rPr>
          <w:t xml:space="preserve"> the</w:t>
        </w:r>
      </w:ins>
      <w:r>
        <w:rPr>
          <w:color w:val="0E101A"/>
          <w:sz w:val="24"/>
          <w:szCs w:val="24"/>
        </w:rPr>
        <w:t xml:space="preserve"> boom), the lower the average spectral centroid of the bark (r = -0.45, p = 0.001). This matches the relation </w:t>
      </w:r>
      <w:del w:id="1140" w:author="Sophie Bur" w:date="2024-03-19T11:59:00Z">
        <w:r>
          <w:rPr>
            <w:color w:val="0E101A"/>
            <w:sz w:val="24"/>
            <w:szCs w:val="24"/>
          </w:rPr>
          <w:delText xml:space="preserve"> </w:delText>
        </w:r>
      </w:del>
      <w:r>
        <w:rPr>
          <w:color w:val="0E101A"/>
          <w:sz w:val="24"/>
          <w:szCs w:val="24"/>
        </w:rPr>
        <w:t xml:space="preserve">between these features within one boom call as described above, suggesting that air sac inflation can be a preparatory action for the subsequent call </w:t>
      </w:r>
      <w:del w:id="1141" w:author="Sophie Bur" w:date="2024-03-19T11:59:00Z">
        <w:r>
          <w:rPr>
            <w:color w:val="0E101A"/>
            <w:sz w:val="24"/>
            <w:szCs w:val="24"/>
          </w:rPr>
          <w:delText xml:space="preserve">- </w:delText>
        </w:r>
      </w:del>
      <w:r>
        <w:rPr>
          <w:color w:val="0E101A"/>
          <w:sz w:val="24"/>
          <w:szCs w:val="24"/>
        </w:rPr>
        <w:t>the bark</w:t>
      </w:r>
      <w:del w:id="1142" w:author="Sophie Bur" w:date="2024-03-19T11:59:00Z">
        <w:r>
          <w:rPr>
            <w:color w:val="0E101A"/>
            <w:sz w:val="24"/>
            <w:szCs w:val="24"/>
          </w:rPr>
          <w:delText xml:space="preserve"> -</w:delText>
        </w:r>
      </w:del>
      <w:ins w:id="1143" w:author="Sophie Bur" w:date="2024-03-19T11:59:00Z">
        <w:r>
          <w:rPr>
            <w:color w:val="0E101A"/>
            <w:sz w:val="24"/>
            <w:szCs w:val="24"/>
          </w:rPr>
          <w:t>)</w:t>
        </w:r>
      </w:ins>
      <w:r>
        <w:rPr>
          <w:color w:val="0E101A"/>
          <w:sz w:val="24"/>
          <w:szCs w:val="24"/>
        </w:rPr>
        <w:t xml:space="preserve"> produced with an open airway. Furthermore, </w:t>
      </w:r>
      <w:del w:id="1144" w:author="Sophie Bur" w:date="2024-03-19T11:59:00Z">
        <w:r>
          <w:rPr>
            <w:color w:val="0E101A"/>
            <w:sz w:val="24"/>
            <w:szCs w:val="24"/>
          </w:rPr>
          <w:delText>the</w:delText>
        </w:r>
      </w:del>
      <w:ins w:id="1145" w:author="Sophie Bur" w:date="2024-03-19T11:59:00Z">
        <w:r>
          <w:rPr>
            <w:color w:val="0E101A"/>
            <w:sz w:val="24"/>
            <w:szCs w:val="24"/>
          </w:rPr>
          <w:t>this</w:t>
        </w:r>
      </w:ins>
      <w:r>
        <w:rPr>
          <w:color w:val="0E101A"/>
          <w:sz w:val="24"/>
          <w:szCs w:val="24"/>
        </w:rPr>
        <w:t xml:space="preserve"> lowering </w:t>
      </w:r>
      <w:del w:id="1146" w:author="Sophie Bur" w:date="2024-03-19T11:59:00Z">
        <w:r>
          <w:rPr>
            <w:color w:val="0E101A"/>
            <w:sz w:val="24"/>
            <w:szCs w:val="24"/>
          </w:rPr>
          <w:delText xml:space="preserve">of </w:delText>
        </w:r>
      </w:del>
      <w:r>
        <w:rPr>
          <w:color w:val="0E101A"/>
          <w:sz w:val="24"/>
          <w:szCs w:val="24"/>
        </w:rPr>
        <w:t xml:space="preserve">the spectral centroid </w:t>
      </w:r>
      <w:del w:id="1147" w:author="Sophie Bur" w:date="2024-03-19T11:59:00Z">
        <w:r>
          <w:rPr>
            <w:color w:val="0E101A"/>
            <w:sz w:val="24"/>
            <w:szCs w:val="24"/>
          </w:rPr>
          <w:delText>is in line</w:delText>
        </w:r>
      </w:del>
      <w:ins w:id="1148" w:author="Sophie Bur" w:date="2024-03-19T11:59:00Z">
        <w:r>
          <w:rPr>
            <w:color w:val="0E101A"/>
            <w:sz w:val="24"/>
            <w:szCs w:val="24"/>
          </w:rPr>
          <w:t>aligns</w:t>
        </w:r>
      </w:ins>
      <w:r>
        <w:rPr>
          <w:color w:val="0E101A"/>
          <w:sz w:val="24"/>
          <w:szCs w:val="24"/>
        </w:rPr>
        <w:t xml:space="preserve"> with the theory that air sacs</w:t>
      </w:r>
      <w:del w:id="1149" w:author="Sophie Bur" w:date="2024-03-19T11:59:00Z">
        <w:r>
          <w:rPr>
            <w:color w:val="0E101A"/>
            <w:sz w:val="24"/>
            <w:szCs w:val="24"/>
          </w:rPr>
          <w:delText xml:space="preserve"> serve to</w:delText>
        </w:r>
      </w:del>
      <w:r>
        <w:rPr>
          <w:color w:val="0E101A"/>
          <w:sz w:val="24"/>
          <w:szCs w:val="24"/>
        </w:rPr>
        <w:t xml:space="preserve"> attenuate higher formant energy to increase the acoustic appearance of body size and sound radiation </w:t>
      </w:r>
      <w:del w:id="1150" w:author="Sophie Bur" w:date="2024-03-19T11:59:00Z">
        <w:r>
          <w:fldChar w:fldCharType="begin"/>
        </w:r>
        <w:r>
          <w:delInstrText>HYPERLINK "https://www.zotero.org/google-docs/?eDAp6h" \h</w:delInstrText>
        </w:r>
        <w:r>
          <w:fldChar w:fldCharType="separate"/>
        </w:r>
        <w:r>
          <w:rPr>
            <w:sz w:val="24"/>
            <w:szCs w:val="24"/>
          </w:rPr>
          <w:delText>(</w:delText>
        </w:r>
        <w:r>
          <w:rPr>
            <w:sz w:val="24"/>
            <w:szCs w:val="24"/>
          </w:rPr>
          <w:fldChar w:fldCharType="end"/>
        </w:r>
        <w:r>
          <w:fldChar w:fldCharType="begin"/>
        </w:r>
        <w:r>
          <w:delInstrText>HYPERLINK "https://www.zotero.org/google-docs/?eDAp6h" \h</w:delInstrText>
        </w:r>
        <w:r>
          <w:fldChar w:fldCharType="separate"/>
        </w:r>
        <w:r>
          <w:rPr>
            <w:i/>
            <w:sz w:val="24"/>
            <w:szCs w:val="24"/>
          </w:rPr>
          <w:delText>31</w:delText>
        </w:r>
        <w:r>
          <w:rPr>
            <w:i/>
            <w:sz w:val="24"/>
            <w:szCs w:val="24"/>
          </w:rPr>
          <w:fldChar w:fldCharType="end"/>
        </w:r>
        <w:r>
          <w:fldChar w:fldCharType="begin"/>
        </w:r>
        <w:r>
          <w:delInstrText>HYPERLINK "https://www.zotero.org/google-docs/?eDAp6h" \h</w:delInstrText>
        </w:r>
        <w:r>
          <w:fldChar w:fldCharType="separate"/>
        </w:r>
        <w:r>
          <w:rPr>
            <w:sz w:val="24"/>
            <w:szCs w:val="24"/>
          </w:rPr>
          <w:delText>)</w:delText>
        </w:r>
        <w:r>
          <w:rPr>
            <w:sz w:val="24"/>
            <w:szCs w:val="24"/>
          </w:rPr>
          <w:fldChar w:fldCharType="end"/>
        </w:r>
        <w:r>
          <w:rPr>
            <w:color w:val="0E101A"/>
            <w:sz w:val="24"/>
            <w:szCs w:val="24"/>
          </w:rPr>
          <w:delText>.</w:delText>
        </w:r>
      </w:del>
      <w:ins w:id="1151" w:author="Sophie Bur" w:date="2024-03-19T11:59:00Z">
        <w:r>
          <w:fldChar w:fldCharType="begin"/>
        </w:r>
        <w:r>
          <w:instrText>HYPERLINK "https://www.zotero.org/google-docs/?DUfRWb" \h</w:instrText>
        </w:r>
        <w:r>
          <w:fldChar w:fldCharType="separate"/>
        </w:r>
        <w:r>
          <w:rPr>
            <w:sz w:val="24"/>
            <w:szCs w:val="24"/>
          </w:rPr>
          <w:t>(32)</w:t>
        </w:r>
        <w:r>
          <w:rPr>
            <w:sz w:val="24"/>
            <w:szCs w:val="24"/>
          </w:rPr>
          <w:fldChar w:fldCharType="end"/>
        </w:r>
        <w:r>
          <w:rPr>
            <w:color w:val="0E101A"/>
            <w:sz w:val="24"/>
            <w:szCs w:val="24"/>
          </w:rPr>
          <w:t>.</w:t>
        </w:r>
      </w:ins>
      <w:r>
        <w:rPr>
          <w:color w:val="0E101A"/>
          <w:sz w:val="24"/>
          <w:szCs w:val="24"/>
        </w:rPr>
        <w:t xml:space="preserve"> None of the other relations found for boom calls (i.e</w:t>
      </w:r>
      <w:del w:id="1152" w:author="Sophie Bur" w:date="2024-03-19T11:59:00Z">
        <w:r>
          <w:rPr>
            <w:color w:val="0E101A"/>
            <w:sz w:val="24"/>
            <w:szCs w:val="24"/>
          </w:rPr>
          <w:delText>.</w:delText>
        </w:r>
      </w:del>
      <w:ins w:id="1153" w:author="Sophie Bur" w:date="2024-03-19T11:59:00Z">
        <w:r>
          <w:rPr>
            <w:color w:val="0E101A"/>
            <w:sz w:val="24"/>
            <w:szCs w:val="24"/>
          </w:rPr>
          <w:t>.,</w:t>
        </w:r>
      </w:ins>
      <w:r>
        <w:rPr>
          <w:color w:val="0E101A"/>
          <w:sz w:val="24"/>
          <w:szCs w:val="24"/>
        </w:rPr>
        <w:t xml:space="preserve"> entropy and fundamental frequency) could be observed in the data (Figure </w:t>
      </w:r>
      <w:del w:id="1154" w:author="Sophie Bur" w:date="2024-03-19T11:59:00Z">
        <w:r>
          <w:rPr>
            <w:color w:val="0E101A"/>
            <w:sz w:val="24"/>
            <w:szCs w:val="24"/>
          </w:rPr>
          <w:delText>6C</w:delText>
        </w:r>
      </w:del>
      <w:ins w:id="1155" w:author="Sophie Bur" w:date="2024-03-19T11:59:00Z">
        <w:r>
          <w:rPr>
            <w:color w:val="0E101A"/>
            <w:sz w:val="24"/>
            <w:szCs w:val="24"/>
          </w:rPr>
          <w:t>8C</w:t>
        </w:r>
      </w:ins>
      <w:r>
        <w:rPr>
          <w:color w:val="0E101A"/>
          <w:sz w:val="24"/>
          <w:szCs w:val="24"/>
        </w:rPr>
        <w:t xml:space="preserve">). No clear correlation to the sound amplitude of the bark call could be found (r = -0.04, p = 0.14, Figure </w:t>
      </w:r>
      <w:del w:id="1156" w:author="Sophie Bur" w:date="2024-03-19T11:59:00Z">
        <w:r>
          <w:rPr>
            <w:color w:val="0E101A"/>
            <w:sz w:val="24"/>
            <w:szCs w:val="24"/>
          </w:rPr>
          <w:delText>6A</w:delText>
        </w:r>
      </w:del>
      <w:ins w:id="1157" w:author="Sophie Bur" w:date="2024-03-19T11:59:00Z">
        <w:r>
          <w:rPr>
            <w:color w:val="0E101A"/>
            <w:sz w:val="24"/>
            <w:szCs w:val="24"/>
          </w:rPr>
          <w:t>8A</w:t>
        </w:r>
      </w:ins>
      <w:r>
        <w:rPr>
          <w:color w:val="0E101A"/>
          <w:sz w:val="24"/>
          <w:szCs w:val="24"/>
        </w:rPr>
        <w:t xml:space="preserve">), which speaks against the glottal shock theory suggesting that there is an increased air pressure release due to an extra subglottal pressure producing air reservoir provided by the air sac </w:t>
      </w:r>
      <w:del w:id="1158" w:author="Sophie Bur" w:date="2024-03-19T11:59:00Z">
        <w:r>
          <w:fldChar w:fldCharType="begin"/>
        </w:r>
        <w:r>
          <w:delInstrText>HYPERLINK "https://www.zotero.org/google-docs/?WVhEY1" \h</w:delInstrText>
        </w:r>
        <w:r>
          <w:fldChar w:fldCharType="separate"/>
        </w:r>
        <w:r>
          <w:rPr>
            <w:sz w:val="24"/>
            <w:szCs w:val="24"/>
          </w:rPr>
          <w:delText>(</w:delText>
        </w:r>
        <w:r>
          <w:rPr>
            <w:sz w:val="24"/>
            <w:szCs w:val="24"/>
          </w:rPr>
          <w:fldChar w:fldCharType="end"/>
        </w:r>
        <w:r>
          <w:fldChar w:fldCharType="begin"/>
        </w:r>
        <w:r>
          <w:delInstrText>HYPERLINK "https://www.zotero.org/google-docs/?WVhEY1" \h</w:delInstrText>
        </w:r>
        <w:r>
          <w:fldChar w:fldCharType="separate"/>
        </w:r>
        <w:r>
          <w:rPr>
            <w:i/>
            <w:sz w:val="24"/>
            <w:szCs w:val="24"/>
          </w:rPr>
          <w:delText>26</w:delText>
        </w:r>
        <w:r>
          <w:rPr>
            <w:i/>
            <w:sz w:val="24"/>
            <w:szCs w:val="24"/>
          </w:rPr>
          <w:fldChar w:fldCharType="end"/>
        </w:r>
        <w:r>
          <w:fldChar w:fldCharType="begin"/>
        </w:r>
        <w:r>
          <w:delInstrText>HYPERLINK "https://www.zotero.org/google-docs/?WVhEY1" \h</w:delInstrText>
        </w:r>
        <w:r>
          <w:fldChar w:fldCharType="separate"/>
        </w:r>
        <w:r>
          <w:rPr>
            <w:sz w:val="24"/>
            <w:szCs w:val="24"/>
          </w:rPr>
          <w:delText>)</w:delText>
        </w:r>
        <w:r>
          <w:rPr>
            <w:sz w:val="24"/>
            <w:szCs w:val="24"/>
          </w:rPr>
          <w:fldChar w:fldCharType="end"/>
        </w:r>
        <w:r>
          <w:rPr>
            <w:color w:val="0E101A"/>
            <w:sz w:val="24"/>
            <w:szCs w:val="24"/>
          </w:rPr>
          <w:delText>.</w:delText>
        </w:r>
      </w:del>
      <w:ins w:id="1159" w:author="Sophie Bur" w:date="2024-03-19T11:59:00Z">
        <w:r>
          <w:fldChar w:fldCharType="begin"/>
        </w:r>
        <w:r>
          <w:instrText>HYPERLINK "https://www.zotero.org/google-docs/?MUvnNC" \h</w:instrText>
        </w:r>
        <w:r>
          <w:fldChar w:fldCharType="separate"/>
        </w:r>
        <w:r>
          <w:rPr>
            <w:sz w:val="24"/>
            <w:szCs w:val="24"/>
          </w:rPr>
          <w:t>(31)</w:t>
        </w:r>
        <w:r>
          <w:rPr>
            <w:sz w:val="24"/>
            <w:szCs w:val="24"/>
          </w:rPr>
          <w:fldChar w:fldCharType="end"/>
        </w:r>
        <w:r>
          <w:rPr>
            <w:color w:val="0E101A"/>
            <w:sz w:val="24"/>
            <w:szCs w:val="24"/>
          </w:rPr>
          <w:t>.</w:t>
        </w:r>
      </w:ins>
    </w:p>
    <w:p w14:paraId="7BE2D786" w14:textId="77777777" w:rsidR="00B028CC" w:rsidRDefault="00000000">
      <w:pPr>
        <w:jc w:val="both"/>
        <w:rPr>
          <w:del w:id="1160" w:author="Sophie Bur" w:date="2024-03-19T11:59:00Z"/>
          <w:b/>
          <w:sz w:val="24"/>
          <w:szCs w:val="24"/>
        </w:rPr>
      </w:pPr>
      <w:del w:id="1161" w:author="Sophie Bur" w:date="2024-03-19T11:59:00Z">
        <w:r>
          <w:rPr>
            <w:b/>
            <w:noProof/>
            <w:sz w:val="24"/>
            <w:szCs w:val="24"/>
          </w:rPr>
          <w:lastRenderedPageBreak/>
          <w:drawing>
            <wp:inline distT="114300" distB="114300" distL="114300" distR="114300" wp14:anchorId="48732F48" wp14:editId="05E9C3E3">
              <wp:extent cx="5998845" cy="3784600"/>
              <wp:effectExtent l="0" t="0" r="0" b="0"/>
              <wp:docPr id="93468671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6"/>
                      <a:srcRect/>
                      <a:stretch>
                        <a:fillRect/>
                      </a:stretch>
                    </pic:blipFill>
                    <pic:spPr>
                      <a:xfrm>
                        <a:off x="0" y="0"/>
                        <a:ext cx="5998845" cy="3784600"/>
                      </a:xfrm>
                      <a:prstGeom prst="rect">
                        <a:avLst/>
                      </a:prstGeom>
                      <a:ln/>
                    </pic:spPr>
                  </pic:pic>
                </a:graphicData>
              </a:graphic>
            </wp:inline>
          </w:drawing>
        </w:r>
      </w:del>
    </w:p>
    <w:p w14:paraId="24EF9FFC" w14:textId="77777777" w:rsidR="0048593E" w:rsidRDefault="00000000">
      <w:pPr>
        <w:spacing w:line="360" w:lineRule="auto"/>
        <w:ind w:firstLine="720"/>
        <w:rPr>
          <w:ins w:id="1162" w:author="Sophie Bur" w:date="2024-03-19T11:59:00Z"/>
          <w:color w:val="0E101A"/>
          <w:sz w:val="24"/>
          <w:szCs w:val="24"/>
        </w:rPr>
      </w:pPr>
      <w:ins w:id="1163" w:author="Sophie Bur" w:date="2024-03-19T11:59:00Z">
        <w:r>
          <w:br w:type="page"/>
        </w:r>
      </w:ins>
    </w:p>
    <w:p w14:paraId="17D95466" w14:textId="4BDB391D" w:rsidR="0048593E" w:rsidRDefault="00000000">
      <w:pPr>
        <w:pBdr>
          <w:top w:val="nil"/>
          <w:left w:val="nil"/>
          <w:bottom w:val="nil"/>
          <w:right w:val="nil"/>
          <w:between w:val="nil"/>
        </w:pBdr>
        <w:rPr>
          <w:sz w:val="24"/>
          <w:szCs w:val="24"/>
        </w:rPr>
        <w:pPrChange w:id="1164" w:author="Sophie Bur" w:date="2024-03-19T11:59:00Z">
          <w:pPr>
            <w:pBdr>
              <w:top w:val="nil"/>
              <w:left w:val="nil"/>
              <w:bottom w:val="nil"/>
              <w:right w:val="nil"/>
              <w:between w:val="nil"/>
            </w:pBdr>
            <w:jc w:val="both"/>
          </w:pPr>
        </w:pPrChange>
      </w:pPr>
      <w:r>
        <w:rPr>
          <w:b/>
          <w:sz w:val="24"/>
          <w:szCs w:val="24"/>
        </w:rPr>
        <w:lastRenderedPageBreak/>
        <w:t xml:space="preserve">Figure </w:t>
      </w:r>
      <w:del w:id="1165" w:author="Sophie Bur" w:date="2024-03-19T11:59:00Z">
        <w:r>
          <w:rPr>
            <w:b/>
            <w:sz w:val="24"/>
            <w:szCs w:val="24"/>
          </w:rPr>
          <w:delText>6</w:delText>
        </w:r>
      </w:del>
      <w:ins w:id="1166" w:author="Sophie Bur" w:date="2024-03-19T11:59:00Z">
        <w:r>
          <w:rPr>
            <w:b/>
            <w:sz w:val="24"/>
            <w:szCs w:val="24"/>
          </w:rPr>
          <w:t>8</w:t>
        </w:r>
      </w:ins>
      <w:r>
        <w:rPr>
          <w:b/>
          <w:sz w:val="24"/>
          <w:szCs w:val="24"/>
        </w:rPr>
        <w:t xml:space="preserve">: Relation between air sac inflation for a boom call, with acoustics of bark immediately following the boom. </w:t>
      </w:r>
      <w:r>
        <w:rPr>
          <w:sz w:val="24"/>
          <w:szCs w:val="24"/>
        </w:rPr>
        <w:t>The</w:t>
      </w:r>
      <w:r>
        <w:rPr>
          <w:b/>
          <w:sz w:val="24"/>
          <w:szCs w:val="24"/>
        </w:rPr>
        <w:t xml:space="preserve"> </w:t>
      </w:r>
      <w:r>
        <w:rPr>
          <w:sz w:val="24"/>
          <w:szCs w:val="24"/>
        </w:rPr>
        <w:t xml:space="preserve">top panel shows the relationship between the last observed radius of the air sac during a boom call, </w:t>
      </w:r>
      <w:del w:id="1167" w:author="Sophie Bur" w:date="2024-03-19T11:59:00Z">
        <w:r>
          <w:rPr>
            <w:sz w:val="24"/>
            <w:szCs w:val="24"/>
          </w:rPr>
          <w:delText xml:space="preserve">which is </w:delText>
        </w:r>
      </w:del>
      <w:r>
        <w:rPr>
          <w:sz w:val="24"/>
          <w:szCs w:val="24"/>
        </w:rPr>
        <w:t xml:space="preserve">plotted against the </w:t>
      </w:r>
      <w:ins w:id="1168" w:author="Sophie Bur" w:date="2024-03-19T11:59:00Z">
        <w:r>
          <w:rPr>
            <w:sz w:val="24"/>
            <w:szCs w:val="24"/>
          </w:rPr>
          <w:t xml:space="preserve">subsequent bark's </w:t>
        </w:r>
      </w:ins>
      <w:r>
        <w:rPr>
          <w:sz w:val="24"/>
          <w:szCs w:val="24"/>
        </w:rPr>
        <w:t>acoustic parameters</w:t>
      </w:r>
      <w:del w:id="1169" w:author="Sophie Bur" w:date="2024-03-19T11:59:00Z">
        <w:r>
          <w:rPr>
            <w:sz w:val="24"/>
            <w:szCs w:val="24"/>
          </w:rPr>
          <w:delText xml:space="preserve"> of the subsequent bark. Panel</w:delText>
        </w:r>
      </w:del>
      <w:ins w:id="1170" w:author="Sophie Bur" w:date="2024-03-19T11:59:00Z">
        <w:r>
          <w:rPr>
            <w:sz w:val="24"/>
            <w:szCs w:val="24"/>
          </w:rPr>
          <w:t xml:space="preserve">. </w:t>
        </w:r>
      </w:ins>
      <w:r>
        <w:rPr>
          <w:sz w:val="24"/>
          <w:szCs w:val="24"/>
        </w:rPr>
        <w:t xml:space="preserve"> A) shows the results for the acoustic parameter mean sound amplitude, which does not relate to the inflation of the air sac in this case. </w:t>
      </w:r>
      <w:del w:id="1171" w:author="Sophie Bur" w:date="2024-03-19T11:59:00Z">
        <w:r>
          <w:rPr>
            <w:sz w:val="24"/>
            <w:szCs w:val="24"/>
          </w:rPr>
          <w:delText xml:space="preserve">Panel </w:delText>
        </w:r>
      </w:del>
      <w:r>
        <w:rPr>
          <w:sz w:val="24"/>
          <w:szCs w:val="24"/>
        </w:rPr>
        <w:t xml:space="preserve">B) shows the relation of the mean spectral centroid (given in Hertz) of the bark relative to the inflation of the preceding boom. In </w:t>
      </w:r>
      <w:del w:id="1172" w:author="Sophie Bur" w:date="2024-03-19T11:59:00Z">
        <w:r>
          <w:rPr>
            <w:sz w:val="24"/>
            <w:szCs w:val="24"/>
          </w:rPr>
          <w:delText xml:space="preserve">panel </w:delText>
        </w:r>
      </w:del>
      <w:r>
        <w:rPr>
          <w:sz w:val="24"/>
          <w:szCs w:val="24"/>
        </w:rPr>
        <w:t>C</w:t>
      </w:r>
      <w:del w:id="1173" w:author="Sophie Bur" w:date="2024-03-19T11:59:00Z">
        <w:r>
          <w:rPr>
            <w:sz w:val="24"/>
            <w:szCs w:val="24"/>
          </w:rPr>
          <w:delText>)</w:delText>
        </w:r>
      </w:del>
      <w:ins w:id="1174" w:author="Sophie Bur" w:date="2024-03-19T11:59:00Z">
        <w:r>
          <w:rPr>
            <w:sz w:val="24"/>
            <w:szCs w:val="24"/>
          </w:rPr>
          <w:t>),</w:t>
        </w:r>
      </w:ins>
      <w:r>
        <w:rPr>
          <w:sz w:val="24"/>
          <w:szCs w:val="24"/>
        </w:rPr>
        <w:t xml:space="preserve"> correlation estimates are shown for the suite of acoustic parameters included in </w:t>
      </w:r>
      <w:del w:id="1175" w:author="Sophie Bur" w:date="2024-03-19T11:59:00Z">
        <w:r>
          <w:rPr>
            <w:sz w:val="24"/>
            <w:szCs w:val="24"/>
          </w:rPr>
          <w:delText>this</w:delText>
        </w:r>
      </w:del>
      <w:ins w:id="1176" w:author="Sophie Bur" w:date="2024-03-19T11:59:00Z">
        <w:r>
          <w:rPr>
            <w:sz w:val="24"/>
            <w:szCs w:val="24"/>
          </w:rPr>
          <w:t>these</w:t>
        </w:r>
      </w:ins>
      <w:r>
        <w:rPr>
          <w:sz w:val="24"/>
          <w:szCs w:val="24"/>
        </w:rPr>
        <w:t xml:space="preserve"> exploratory analyses</w:t>
      </w:r>
      <w:ins w:id="1177" w:author="Sophie Bur" w:date="2024-03-19T11:59:00Z">
        <w:r>
          <w:rPr>
            <w:sz w:val="24"/>
            <w:szCs w:val="24"/>
          </w:rPr>
          <w:t>, but</w:t>
        </w:r>
      </w:ins>
      <w:r>
        <w:rPr>
          <w:sz w:val="24"/>
          <w:szCs w:val="24"/>
        </w:rPr>
        <w:t xml:space="preserve"> only statistically significant correlation coefficients are shown. Mean values </w:t>
      </w:r>
      <w:del w:id="1178" w:author="Sophie Bur" w:date="2024-03-19T11:59:00Z">
        <w:r>
          <w:rPr>
            <w:sz w:val="24"/>
            <w:szCs w:val="24"/>
          </w:rPr>
          <w:delText>as well as</w:delText>
        </w:r>
      </w:del>
      <w:ins w:id="1179" w:author="Sophie Bur" w:date="2024-03-19T11:59:00Z">
        <w:r>
          <w:rPr>
            <w:sz w:val="24"/>
            <w:szCs w:val="24"/>
          </w:rPr>
          <w:t>and</w:t>
        </w:r>
      </w:ins>
      <w:r>
        <w:rPr>
          <w:sz w:val="24"/>
          <w:szCs w:val="24"/>
        </w:rPr>
        <w:t xml:space="preserve"> minimum and maximum values of the acoustic parameters in the bark were tested against the radius of the last boom.</w:t>
      </w:r>
      <w:del w:id="1180" w:author="Sophie Bur" w:date="2024-03-19T11:59:00Z">
        <w:r>
          <w:rPr>
            <w:sz w:val="24"/>
            <w:szCs w:val="24"/>
          </w:rPr>
          <w:delText xml:space="preserve"> </w:delText>
        </w:r>
      </w:del>
    </w:p>
    <w:p w14:paraId="07879C55" w14:textId="77777777" w:rsidR="0048593E" w:rsidRDefault="00000000">
      <w:pPr>
        <w:spacing w:line="360" w:lineRule="auto"/>
        <w:rPr>
          <w:sz w:val="24"/>
          <w:highlight w:val="white"/>
          <w:rPrChange w:id="1181" w:author="Sophie Bur" w:date="2024-03-19T11:59:00Z">
            <w:rPr>
              <w:b/>
              <w:sz w:val="24"/>
              <w:shd w:val="clear" w:color="auto" w:fill="FF9900"/>
            </w:rPr>
          </w:rPrChange>
        </w:rPr>
        <w:pPrChange w:id="1182" w:author="Sophie Bur" w:date="2024-03-19T11:59:00Z">
          <w:pPr>
            <w:pBdr>
              <w:top w:val="nil"/>
              <w:left w:val="nil"/>
              <w:bottom w:val="nil"/>
              <w:right w:val="nil"/>
              <w:between w:val="nil"/>
            </w:pBdr>
            <w:jc w:val="both"/>
          </w:pPr>
        </w:pPrChange>
      </w:pPr>
      <w:ins w:id="1183" w:author="Sophie Bur" w:date="2024-03-19T11:59:00Z">
        <w:r>
          <w:rPr>
            <w:b/>
            <w:noProof/>
            <w:sz w:val="24"/>
            <w:szCs w:val="24"/>
            <w:highlight w:val="white"/>
          </w:rPr>
          <w:drawing>
            <wp:inline distT="114300" distB="114300" distL="114300" distR="114300" wp14:anchorId="1B1BBCC3" wp14:editId="12254415">
              <wp:extent cx="5998845" cy="3784600"/>
              <wp:effectExtent l="0" t="0" r="0" b="0"/>
              <wp:docPr id="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7"/>
                      <a:srcRect/>
                      <a:stretch>
                        <a:fillRect/>
                      </a:stretch>
                    </pic:blipFill>
                    <pic:spPr>
                      <a:xfrm>
                        <a:off x="0" y="0"/>
                        <a:ext cx="5998845" cy="3784600"/>
                      </a:xfrm>
                      <a:prstGeom prst="rect">
                        <a:avLst/>
                      </a:prstGeom>
                      <a:ln/>
                    </pic:spPr>
                  </pic:pic>
                </a:graphicData>
              </a:graphic>
            </wp:inline>
          </w:drawing>
        </w:r>
      </w:ins>
    </w:p>
    <w:p w14:paraId="78852318" w14:textId="77777777" w:rsidR="0048593E" w:rsidRDefault="00000000">
      <w:pPr>
        <w:pBdr>
          <w:top w:val="nil"/>
          <w:left w:val="nil"/>
          <w:bottom w:val="nil"/>
          <w:right w:val="nil"/>
          <w:between w:val="nil"/>
        </w:pBdr>
        <w:spacing w:line="360" w:lineRule="auto"/>
        <w:rPr>
          <w:color w:val="000000"/>
          <w:sz w:val="24"/>
          <w:szCs w:val="24"/>
        </w:rPr>
        <w:pPrChange w:id="1184" w:author="Sophie Bur" w:date="2024-03-19T11:59:00Z">
          <w:pPr>
            <w:pBdr>
              <w:top w:val="nil"/>
              <w:left w:val="nil"/>
              <w:bottom w:val="nil"/>
              <w:right w:val="nil"/>
              <w:between w:val="nil"/>
            </w:pBdr>
            <w:jc w:val="both"/>
          </w:pPr>
        </w:pPrChange>
      </w:pPr>
      <w:r>
        <w:rPr>
          <w:b/>
          <w:color w:val="000000"/>
          <w:sz w:val="24"/>
          <w:szCs w:val="24"/>
        </w:rPr>
        <w:t>Discussion</w:t>
      </w:r>
      <w:r>
        <w:rPr>
          <w:color w:val="000000"/>
          <w:sz w:val="24"/>
          <w:szCs w:val="24"/>
        </w:rPr>
        <w:t xml:space="preserve"> </w:t>
      </w:r>
    </w:p>
    <w:p w14:paraId="26A05518" w14:textId="71DF8D73" w:rsidR="0048593E" w:rsidRDefault="00000000">
      <w:pPr>
        <w:pBdr>
          <w:top w:val="nil"/>
          <w:left w:val="nil"/>
          <w:bottom w:val="nil"/>
          <w:right w:val="nil"/>
          <w:between w:val="nil"/>
        </w:pBdr>
        <w:spacing w:line="360" w:lineRule="auto"/>
        <w:rPr>
          <w:sz w:val="24"/>
          <w:szCs w:val="24"/>
        </w:rPr>
        <w:pPrChange w:id="1185" w:author="Sophie Bur" w:date="2024-03-19T11:59:00Z">
          <w:pPr>
            <w:pBdr>
              <w:top w:val="nil"/>
              <w:left w:val="nil"/>
              <w:bottom w:val="nil"/>
              <w:right w:val="nil"/>
              <w:between w:val="nil"/>
            </w:pBdr>
            <w:jc w:val="both"/>
          </w:pPr>
        </w:pPrChange>
      </w:pPr>
      <w:r>
        <w:rPr>
          <w:sz w:val="24"/>
          <w:szCs w:val="24"/>
        </w:rPr>
        <w:tab/>
        <w:t xml:space="preserve">The current report breaks terrain in </w:t>
      </w:r>
      <w:del w:id="1186" w:author="Sophie Bur" w:date="2024-03-19T11:59:00Z">
        <w:r>
          <w:rPr>
            <w:sz w:val="24"/>
            <w:szCs w:val="24"/>
          </w:rPr>
          <w:delText xml:space="preserve">the </w:delText>
        </w:r>
      </w:del>
      <w:r>
        <w:rPr>
          <w:sz w:val="24"/>
          <w:szCs w:val="24"/>
        </w:rPr>
        <w:t>tracking</w:t>
      </w:r>
      <w:del w:id="1187" w:author="Sophie Bur" w:date="2024-03-19T11:59:00Z">
        <w:r>
          <w:rPr>
            <w:sz w:val="24"/>
            <w:szCs w:val="24"/>
          </w:rPr>
          <w:delText xml:space="preserve"> of</w:delText>
        </w:r>
      </w:del>
      <w:r>
        <w:rPr>
          <w:sz w:val="24"/>
          <w:szCs w:val="24"/>
        </w:rPr>
        <w:t xml:space="preserve"> elastic kinematics in animals; it uses unsupervised and supervised computer vision methods</w:t>
      </w:r>
      <w:del w:id="1188" w:author="Sophie Bur" w:date="2024-03-19T11:59:00Z">
        <w:r>
          <w:rPr>
            <w:sz w:val="24"/>
            <w:szCs w:val="24"/>
          </w:rPr>
          <w:delText>, focusing on demi</w:delText>
        </w:r>
      </w:del>
      <w:ins w:id="1189" w:author="Sophie Bur" w:date="2024-03-19T11:59:00Z">
        <w:r>
          <w:rPr>
            <w:sz w:val="24"/>
            <w:szCs w:val="24"/>
          </w:rPr>
          <w:t xml:space="preserve"> to detect semi</w:t>
        </w:r>
      </w:ins>
      <w:r>
        <w:rPr>
          <w:sz w:val="24"/>
          <w:szCs w:val="24"/>
        </w:rPr>
        <w:t>-circular soft-tissue structures. In our main use case</w:t>
      </w:r>
      <w:ins w:id="1190" w:author="Sophie Bur" w:date="2024-03-19T11:59:00Z">
        <w:r>
          <w:rPr>
            <w:sz w:val="24"/>
            <w:szCs w:val="24"/>
          </w:rPr>
          <w:t>,</w:t>
        </w:r>
      </w:ins>
      <w:r>
        <w:rPr>
          <w:sz w:val="24"/>
          <w:szCs w:val="24"/>
        </w:rPr>
        <w:t xml:space="preserve"> we focused on the laryngeal air sacs in the </w:t>
      </w:r>
      <w:del w:id="1191" w:author="Sophie Bur" w:date="2024-03-19T11:59:00Z">
        <w:r>
          <w:rPr>
            <w:sz w:val="24"/>
            <w:szCs w:val="24"/>
          </w:rPr>
          <w:delText>Siamang</w:delText>
        </w:r>
      </w:del>
      <w:ins w:id="1192" w:author="Sophie Bur" w:date="2024-03-19T11:59:00Z">
        <w:r>
          <w:rPr>
            <w:sz w:val="24"/>
            <w:szCs w:val="24"/>
          </w:rPr>
          <w:t>siamang</w:t>
        </w:r>
      </w:ins>
      <w:r>
        <w:rPr>
          <w:sz w:val="24"/>
          <w:szCs w:val="24"/>
        </w:rPr>
        <w:t xml:space="preserve"> (</w:t>
      </w:r>
      <w:r>
        <w:rPr>
          <w:i/>
          <w:sz w:val="24"/>
          <w:szCs w:val="24"/>
        </w:rPr>
        <w:t>Symphalangus syndactylus</w:t>
      </w:r>
      <w:r>
        <w:rPr>
          <w:sz w:val="24"/>
          <w:szCs w:val="24"/>
        </w:rPr>
        <w:t xml:space="preserve">). We thereby also provide a data archive of 7+ hours of </w:t>
      </w:r>
      <w:del w:id="1193" w:author="Sophie Bur" w:date="2024-03-19T11:59:00Z">
        <w:r>
          <w:rPr>
            <w:sz w:val="24"/>
            <w:szCs w:val="24"/>
          </w:rPr>
          <w:delText>Siamang</w:delText>
        </w:r>
      </w:del>
      <w:ins w:id="1194" w:author="Sophie Bur" w:date="2024-03-19T11:59:00Z">
        <w:r>
          <w:rPr>
            <w:sz w:val="24"/>
            <w:szCs w:val="24"/>
          </w:rPr>
          <w:t>siamang</w:t>
        </w:r>
      </w:ins>
      <w:r>
        <w:rPr>
          <w:sz w:val="24"/>
          <w:szCs w:val="24"/>
        </w:rPr>
        <w:t xml:space="preserve"> singing with closeup video</w:t>
      </w:r>
      <w:del w:id="1195" w:author="Sophie Bur" w:date="2024-03-19T11:59:00Z">
        <w:r>
          <w:rPr>
            <w:sz w:val="24"/>
            <w:szCs w:val="24"/>
          </w:rPr>
          <w:delText>-</w:delText>
        </w:r>
      </w:del>
      <w:ins w:id="1196" w:author="Sophie Bur" w:date="2024-03-19T11:59:00Z">
        <w:r>
          <w:rPr>
            <w:sz w:val="24"/>
            <w:szCs w:val="24"/>
          </w:rPr>
          <w:t xml:space="preserve"> </w:t>
        </w:r>
      </w:ins>
      <w:r>
        <w:rPr>
          <w:sz w:val="24"/>
          <w:szCs w:val="24"/>
        </w:rPr>
        <w:t xml:space="preserve">data </w:t>
      </w:r>
      <w:ins w:id="1197" w:author="Sophie Bur" w:date="2024-03-19T11:59:00Z">
        <w:r>
          <w:rPr>
            <w:sz w:val="24"/>
            <w:szCs w:val="24"/>
          </w:rPr>
          <w:t xml:space="preserve">with multi-source audio, </w:t>
        </w:r>
      </w:ins>
      <w:r>
        <w:rPr>
          <w:sz w:val="24"/>
          <w:szCs w:val="24"/>
        </w:rPr>
        <w:t>ideal for the study of articulatory</w:t>
      </w:r>
      <w:ins w:id="1198" w:author="Sophie Bur" w:date="2024-03-19T11:59:00Z">
        <w:r>
          <w:rPr>
            <w:sz w:val="24"/>
            <w:szCs w:val="24"/>
          </w:rPr>
          <w:t>, acoustic,</w:t>
        </w:r>
      </w:ins>
      <w:r>
        <w:rPr>
          <w:sz w:val="24"/>
          <w:szCs w:val="24"/>
        </w:rPr>
        <w:t xml:space="preserve"> and air sac states</w:t>
      </w:r>
      <w:del w:id="1199" w:author="Sophie Bur" w:date="2024-03-19T11:59:00Z">
        <w:r>
          <w:rPr>
            <w:sz w:val="24"/>
            <w:szCs w:val="24"/>
          </w:rPr>
          <w:delText>, with multi-source audio data ideal for acoustic analyses. Sharing of data</w:delText>
        </w:r>
      </w:del>
      <w:ins w:id="1200" w:author="Sophie Bur" w:date="2024-03-19T11:59:00Z">
        <w:r>
          <w:rPr>
            <w:sz w:val="24"/>
            <w:szCs w:val="24"/>
          </w:rPr>
          <w:t>. Data sharing</w:t>
        </w:r>
      </w:ins>
      <w:r>
        <w:rPr>
          <w:sz w:val="24"/>
          <w:szCs w:val="24"/>
        </w:rPr>
        <w:t xml:space="preserve"> in primatology is </w:t>
      </w:r>
      <w:del w:id="1201" w:author="Sophie Bur" w:date="2024-03-19T11:59:00Z">
        <w:r>
          <w:rPr>
            <w:sz w:val="24"/>
            <w:szCs w:val="24"/>
          </w:rPr>
          <w:delText xml:space="preserve">relatively </w:delText>
        </w:r>
      </w:del>
      <w:r>
        <w:rPr>
          <w:sz w:val="24"/>
          <w:szCs w:val="24"/>
        </w:rPr>
        <w:t xml:space="preserve">rare, and we are </w:t>
      </w:r>
      <w:del w:id="1202" w:author="Sophie Bur" w:date="2024-03-19T11:59:00Z">
        <w:r>
          <w:rPr>
            <w:sz w:val="24"/>
            <w:szCs w:val="24"/>
          </w:rPr>
          <w:delText>convinced</w:delText>
        </w:r>
      </w:del>
      <w:ins w:id="1203" w:author="Sophie Bur" w:date="2024-03-19T11:59:00Z">
        <w:r>
          <w:rPr>
            <w:sz w:val="24"/>
            <w:szCs w:val="24"/>
          </w:rPr>
          <w:t>confident</w:t>
        </w:r>
      </w:ins>
      <w:r>
        <w:rPr>
          <w:sz w:val="24"/>
          <w:szCs w:val="24"/>
        </w:rPr>
        <w:t xml:space="preserve"> that this </w:t>
      </w:r>
      <w:del w:id="1204" w:author="Sophie Bur" w:date="2024-03-19T11:59:00Z">
        <w:r>
          <w:rPr>
            <w:sz w:val="24"/>
            <w:szCs w:val="24"/>
          </w:rPr>
          <w:delText>open</w:delText>
        </w:r>
      </w:del>
      <w:ins w:id="1205" w:author="Sophie Bur" w:date="2024-03-19T11:59:00Z">
        <w:r>
          <w:rPr>
            <w:sz w:val="24"/>
            <w:szCs w:val="24"/>
          </w:rPr>
          <w:t>openly accessible</w:t>
        </w:r>
      </w:ins>
      <w:r>
        <w:rPr>
          <w:sz w:val="24"/>
          <w:szCs w:val="24"/>
        </w:rPr>
        <w:t xml:space="preserve"> dataset will </w:t>
      </w:r>
      <w:del w:id="1206" w:author="Sophie Bur" w:date="2024-03-19T11:59:00Z">
        <w:r>
          <w:rPr>
            <w:sz w:val="24"/>
            <w:szCs w:val="24"/>
          </w:rPr>
          <w:delText>prove valuable for future</w:delText>
        </w:r>
      </w:del>
      <w:ins w:id="1207" w:author="Sophie Bur" w:date="2024-03-19T11:59:00Z">
        <w:r>
          <w:rPr>
            <w:sz w:val="24"/>
            <w:szCs w:val="24"/>
          </w:rPr>
          <w:t>be of significant utility to forthcoming</w:t>
        </w:r>
      </w:ins>
      <w:r>
        <w:rPr>
          <w:sz w:val="24"/>
          <w:szCs w:val="24"/>
        </w:rPr>
        <w:t xml:space="preserve"> researchers </w:t>
      </w:r>
      <w:del w:id="1208" w:author="Sophie Bur" w:date="2024-03-19T11:59:00Z">
        <w:r>
          <w:rPr>
            <w:sz w:val="24"/>
            <w:szCs w:val="24"/>
          </w:rPr>
          <w:delText>and is easy to use. All data is</w:delText>
        </w:r>
      </w:del>
      <w:ins w:id="1209" w:author="Sophie Bur" w:date="2024-03-19T11:59:00Z">
        <w:r>
          <w:rPr>
            <w:sz w:val="24"/>
            <w:szCs w:val="24"/>
          </w:rPr>
          <w:t>due to its user-friendly nature. Our DLC+ pipeline has</w:t>
        </w:r>
      </w:ins>
      <w:r>
        <w:rPr>
          <w:sz w:val="24"/>
          <w:szCs w:val="24"/>
        </w:rPr>
        <w:t xml:space="preserve"> already tracked </w:t>
      </w:r>
      <w:del w:id="1210" w:author="Sophie Bur" w:date="2024-03-19T11:59:00Z">
        <w:r>
          <w:rPr>
            <w:sz w:val="24"/>
            <w:szCs w:val="24"/>
          </w:rPr>
          <w:delText>with our DLC+ pipeline.</w:delText>
        </w:r>
      </w:del>
      <w:ins w:id="1211" w:author="Sophie Bur" w:date="2024-03-19T11:59:00Z">
        <w:r>
          <w:rPr>
            <w:sz w:val="24"/>
            <w:szCs w:val="24"/>
          </w:rPr>
          <w:t>all data.</w:t>
        </w:r>
      </w:ins>
      <w:r>
        <w:rPr>
          <w:sz w:val="24"/>
          <w:szCs w:val="24"/>
        </w:rPr>
        <w:t xml:space="preserve"> DLC+ was the </w:t>
      </w:r>
      <w:del w:id="1212" w:author="Sophie Bur" w:date="2024-03-19T11:59:00Z">
        <w:r>
          <w:rPr>
            <w:sz w:val="24"/>
            <w:szCs w:val="24"/>
          </w:rPr>
          <w:delText>bestmethod</w:delText>
        </w:r>
      </w:del>
      <w:ins w:id="1213" w:author="Sophie Bur" w:date="2024-03-19T11:59:00Z">
        <w:r>
          <w:rPr>
            <w:sz w:val="24"/>
            <w:szCs w:val="24"/>
          </w:rPr>
          <w:t>best method</w:t>
        </w:r>
      </w:ins>
      <w:r>
        <w:rPr>
          <w:sz w:val="24"/>
          <w:szCs w:val="24"/>
        </w:rPr>
        <w:t xml:space="preserve"> as assessed with ground truth data. </w:t>
      </w:r>
      <w:del w:id="1214" w:author="Sophie Bur" w:date="2024-03-19T11:59:00Z">
        <w:r>
          <w:rPr>
            <w:sz w:val="24"/>
            <w:szCs w:val="24"/>
          </w:rPr>
          <w:delText>Our</w:delText>
        </w:r>
      </w:del>
      <w:ins w:id="1215" w:author="Sophie Bur" w:date="2024-03-19T11:59:00Z">
        <w:r>
          <w:rPr>
            <w:sz w:val="24"/>
            <w:szCs w:val="24"/>
          </w:rPr>
          <w:t>However, our</w:t>
        </w:r>
      </w:ins>
      <w:r>
        <w:rPr>
          <w:sz w:val="24"/>
          <w:szCs w:val="24"/>
        </w:rPr>
        <w:t xml:space="preserve"> toolkit </w:t>
      </w:r>
      <w:del w:id="1216" w:author="Sophie Bur" w:date="2024-03-19T11:59:00Z">
        <w:r>
          <w:rPr>
            <w:sz w:val="24"/>
            <w:szCs w:val="24"/>
          </w:rPr>
          <w:delText xml:space="preserve">does </w:delText>
        </w:r>
        <w:r>
          <w:rPr>
            <w:sz w:val="24"/>
            <w:szCs w:val="24"/>
          </w:rPr>
          <w:lastRenderedPageBreak/>
          <w:delText>however provide</w:delText>
        </w:r>
      </w:del>
      <w:ins w:id="1217" w:author="Sophie Bur" w:date="2024-03-19T11:59:00Z">
        <w:r>
          <w:rPr>
            <w:sz w:val="24"/>
            <w:szCs w:val="24"/>
          </w:rPr>
          <w:t>provides</w:t>
        </w:r>
      </w:ins>
      <w:r>
        <w:rPr>
          <w:sz w:val="24"/>
          <w:szCs w:val="24"/>
        </w:rPr>
        <w:t xml:space="preserve"> both unsupervised (Hough </w:t>
      </w:r>
      <w:del w:id="1218" w:author="Sophie Bur" w:date="2024-03-19T11:59:00Z">
        <w:r>
          <w:rPr>
            <w:sz w:val="24"/>
            <w:szCs w:val="24"/>
          </w:rPr>
          <w:delText>transform</w:delText>
        </w:r>
      </w:del>
      <w:ins w:id="1219" w:author="Sophie Bur" w:date="2024-03-19T11:59:00Z">
        <w:r>
          <w:rPr>
            <w:sz w:val="24"/>
            <w:szCs w:val="24"/>
          </w:rPr>
          <w:t>Transform</w:t>
        </w:r>
      </w:ins>
      <w:r>
        <w:rPr>
          <w:sz w:val="24"/>
          <w:szCs w:val="24"/>
        </w:rPr>
        <w:t xml:space="preserve">) and supervised computer vision tools (DLC+) to track elastic circular biological structures. Finally, </w:t>
      </w:r>
      <w:ins w:id="1220" w:author="Sophie Bur" w:date="2024-03-19T11:59:00Z">
        <w:r>
          <w:rPr>
            <w:sz w:val="24"/>
            <w:szCs w:val="24"/>
          </w:rPr>
          <w:t xml:space="preserve">summarized below, </w:t>
        </w:r>
      </w:ins>
      <w:r>
        <w:rPr>
          <w:sz w:val="24"/>
          <w:szCs w:val="24"/>
        </w:rPr>
        <w:t xml:space="preserve">we </w:t>
      </w:r>
      <w:del w:id="1221" w:author="Sophie Bur" w:date="2024-03-19T11:59:00Z">
        <w:r>
          <w:rPr>
            <w:sz w:val="24"/>
            <w:szCs w:val="24"/>
          </w:rPr>
          <w:delText>provide</w:delText>
        </w:r>
      </w:del>
      <w:ins w:id="1222" w:author="Sophie Bur" w:date="2024-03-19T11:59:00Z">
        <w:r>
          <w:rPr>
            <w:sz w:val="24"/>
            <w:szCs w:val="24"/>
          </w:rPr>
          <w:t>provided</w:t>
        </w:r>
      </w:ins>
      <w:r>
        <w:rPr>
          <w:sz w:val="24"/>
          <w:szCs w:val="24"/>
        </w:rPr>
        <w:t xml:space="preserve"> a kinematic-acoustic analysis of air sac inflation and its relation to </w:t>
      </w:r>
      <w:ins w:id="1223" w:author="Sophie Bur" w:date="2024-03-19T11:59:00Z">
        <w:r>
          <w:rPr>
            <w:sz w:val="24"/>
            <w:szCs w:val="24"/>
          </w:rPr>
          <w:t xml:space="preserve">the </w:t>
        </w:r>
      </w:ins>
      <w:r>
        <w:rPr>
          <w:sz w:val="24"/>
          <w:szCs w:val="24"/>
        </w:rPr>
        <w:t>acoustics of calls</w:t>
      </w:r>
      <w:del w:id="1224" w:author="Sophie Bur" w:date="2024-03-19T11:59:00Z">
        <w:r>
          <w:rPr>
            <w:sz w:val="24"/>
            <w:szCs w:val="24"/>
          </w:rPr>
          <w:delText>, summarized below.</w:delText>
        </w:r>
      </w:del>
      <w:ins w:id="1225" w:author="Sophie Bur" w:date="2024-03-19T11:59:00Z">
        <w:r>
          <w:rPr>
            <w:sz w:val="24"/>
            <w:szCs w:val="24"/>
          </w:rPr>
          <w:t>.</w:t>
        </w:r>
      </w:ins>
      <w:r>
        <w:rPr>
          <w:sz w:val="24"/>
          <w:szCs w:val="24"/>
        </w:rPr>
        <w:t xml:space="preserve"> Together</w:t>
      </w:r>
      <w:ins w:id="1226" w:author="Sophie Bur" w:date="2024-03-19T11:59:00Z">
        <w:r>
          <w:rPr>
            <w:sz w:val="24"/>
            <w:szCs w:val="24"/>
          </w:rPr>
          <w:t>,</w:t>
        </w:r>
      </w:ins>
      <w:r>
        <w:rPr>
          <w:sz w:val="24"/>
          <w:szCs w:val="24"/>
        </w:rPr>
        <w:t xml:space="preserve"> this report breaks new terrain </w:t>
      </w:r>
      <w:del w:id="1227" w:author="Sophie Bur" w:date="2024-03-19T11:59:00Z">
        <w:r>
          <w:rPr>
            <w:sz w:val="24"/>
            <w:szCs w:val="24"/>
          </w:rPr>
          <w:delText>to solicit</w:delText>
        </w:r>
      </w:del>
      <w:ins w:id="1228" w:author="Sophie Bur" w:date="2024-03-19T11:59:00Z">
        <w:r>
          <w:rPr>
            <w:sz w:val="24"/>
            <w:szCs w:val="24"/>
          </w:rPr>
          <w:t>that we hope will invite further</w:t>
        </w:r>
      </w:ins>
      <w:r>
        <w:rPr>
          <w:sz w:val="24"/>
          <w:szCs w:val="24"/>
        </w:rPr>
        <w:t xml:space="preserve"> research </w:t>
      </w:r>
      <w:del w:id="1229" w:author="Sophie Bur" w:date="2024-03-19T11:59:00Z">
        <w:r>
          <w:rPr>
            <w:sz w:val="24"/>
            <w:szCs w:val="24"/>
          </w:rPr>
          <w:delText>that incorporates a more</w:delText>
        </w:r>
      </w:del>
      <w:ins w:id="1230" w:author="Sophie Bur" w:date="2024-03-19T11:59:00Z">
        <w:r>
          <w:rPr>
            <w:sz w:val="24"/>
            <w:szCs w:val="24"/>
          </w:rPr>
          <w:t>incorporating a</w:t>
        </w:r>
      </w:ins>
      <w:r>
        <w:rPr>
          <w:sz w:val="24"/>
          <w:szCs w:val="24"/>
        </w:rPr>
        <w:t xml:space="preserve"> complete morphometric analysis of animal behavior</w:t>
      </w:r>
      <w:del w:id="1231" w:author="Sophie Bur" w:date="2024-03-19T11:59:00Z">
        <w:r>
          <w:rPr>
            <w:sz w:val="24"/>
            <w:szCs w:val="24"/>
          </w:rPr>
          <w:delText>, which involves</w:delText>
        </w:r>
      </w:del>
      <w:ins w:id="1232" w:author="Sophie Bur" w:date="2024-03-19T11:59:00Z">
        <w:r>
          <w:rPr>
            <w:sz w:val="24"/>
            <w:szCs w:val="24"/>
          </w:rPr>
          <w:t xml:space="preserve"> involving</w:t>
        </w:r>
      </w:ins>
      <w:r>
        <w:rPr>
          <w:sz w:val="24"/>
          <w:szCs w:val="24"/>
        </w:rPr>
        <w:t xml:space="preserve"> bones, </w:t>
      </w:r>
      <w:del w:id="1233" w:author="Sophie Bur" w:date="2024-03-19T11:59:00Z">
        <w:r>
          <w:rPr>
            <w:sz w:val="24"/>
            <w:szCs w:val="24"/>
          </w:rPr>
          <w:delText xml:space="preserve">but also </w:delText>
        </w:r>
      </w:del>
      <w:r>
        <w:rPr>
          <w:sz w:val="24"/>
          <w:szCs w:val="24"/>
        </w:rPr>
        <w:t>elastic and expandable soft</w:t>
      </w:r>
      <w:del w:id="1234" w:author="Sophie Bur" w:date="2024-03-19T11:59:00Z">
        <w:r>
          <w:rPr>
            <w:sz w:val="24"/>
            <w:szCs w:val="24"/>
          </w:rPr>
          <w:delText>-</w:delText>
        </w:r>
      </w:del>
      <w:ins w:id="1235" w:author="Sophie Bur" w:date="2024-03-19T11:59:00Z">
        <w:r>
          <w:rPr>
            <w:sz w:val="24"/>
            <w:szCs w:val="24"/>
          </w:rPr>
          <w:t xml:space="preserve"> </w:t>
        </w:r>
      </w:ins>
      <w:r>
        <w:rPr>
          <w:sz w:val="24"/>
          <w:szCs w:val="24"/>
        </w:rPr>
        <w:t>tissue.</w:t>
      </w:r>
    </w:p>
    <w:p w14:paraId="284257C2" w14:textId="77777777" w:rsidR="00B028CC" w:rsidRDefault="00B028CC">
      <w:pPr>
        <w:pBdr>
          <w:top w:val="nil"/>
          <w:left w:val="nil"/>
          <w:bottom w:val="nil"/>
          <w:right w:val="nil"/>
          <w:between w:val="nil"/>
        </w:pBdr>
        <w:jc w:val="both"/>
        <w:rPr>
          <w:del w:id="1236" w:author="Sophie Bur" w:date="2024-03-19T11:59:00Z"/>
          <w:sz w:val="24"/>
          <w:szCs w:val="24"/>
        </w:rPr>
      </w:pPr>
    </w:p>
    <w:p w14:paraId="6FED397B" w14:textId="1128861A" w:rsidR="0048593E" w:rsidRDefault="00000000">
      <w:pPr>
        <w:pBdr>
          <w:top w:val="nil"/>
          <w:left w:val="nil"/>
          <w:bottom w:val="nil"/>
          <w:right w:val="nil"/>
          <w:between w:val="nil"/>
        </w:pBdr>
        <w:spacing w:line="360" w:lineRule="auto"/>
        <w:rPr>
          <w:color w:val="0E101A"/>
          <w:sz w:val="24"/>
          <w:rPrChange w:id="1237" w:author="Sophie Bur" w:date="2024-03-19T11:59:00Z">
            <w:rPr>
              <w:sz w:val="24"/>
            </w:rPr>
          </w:rPrChange>
        </w:rPr>
        <w:pPrChange w:id="1238" w:author="Sophie Bur" w:date="2024-03-19T11:59:00Z">
          <w:pPr>
            <w:pBdr>
              <w:top w:val="nil"/>
              <w:left w:val="nil"/>
              <w:bottom w:val="nil"/>
              <w:right w:val="nil"/>
              <w:between w:val="nil"/>
            </w:pBdr>
            <w:jc w:val="both"/>
          </w:pPr>
        </w:pPrChange>
      </w:pPr>
      <w:r>
        <w:rPr>
          <w:sz w:val="24"/>
          <w:szCs w:val="24"/>
        </w:rPr>
        <w:tab/>
        <w:t xml:space="preserve">Our kinematic-acoustic analyses of air sac dynamics in </w:t>
      </w:r>
      <w:del w:id="1239" w:author="Sophie Bur" w:date="2024-03-19T11:59:00Z">
        <w:r>
          <w:rPr>
            <w:sz w:val="24"/>
            <w:szCs w:val="24"/>
          </w:rPr>
          <w:delText>Siamang</w:delText>
        </w:r>
      </w:del>
      <w:ins w:id="1240" w:author="Sophie Bur" w:date="2024-03-19T11:59:00Z">
        <w:r>
          <w:rPr>
            <w:sz w:val="24"/>
            <w:szCs w:val="24"/>
          </w:rPr>
          <w:t>siamang</w:t>
        </w:r>
      </w:ins>
      <w:r>
        <w:rPr>
          <w:sz w:val="24"/>
          <w:szCs w:val="24"/>
        </w:rPr>
        <w:t xml:space="preserve"> singing confirmed that the lower frequencies are modulated while the higher frequencies are attenuated, captured by a lower spectral centroid. We find</w:t>
      </w:r>
      <w:del w:id="1241" w:author="Sophie Bur" w:date="2024-03-19T11:59:00Z">
        <w:r>
          <w:rPr>
            <w:sz w:val="24"/>
            <w:szCs w:val="24"/>
          </w:rPr>
          <w:delText xml:space="preserve"> </w:delText>
        </w:r>
      </w:del>
      <w:r>
        <w:rPr>
          <w:sz w:val="24"/>
          <w:szCs w:val="24"/>
        </w:rPr>
        <w:t xml:space="preserve"> this for adult boom calls and barks following booms in the female boom-bark sequences that occur at </w:t>
      </w:r>
      <w:ins w:id="1242" w:author="Sophie Bur" w:date="2024-03-19T11:59:00Z">
        <w:r>
          <w:rPr>
            <w:sz w:val="24"/>
            <w:szCs w:val="24"/>
          </w:rPr>
          <w:t xml:space="preserve">the </w:t>
        </w:r>
      </w:ins>
      <w:r>
        <w:rPr>
          <w:sz w:val="24"/>
          <w:szCs w:val="24"/>
        </w:rPr>
        <w:t xml:space="preserve">early phases of the so-called “great call”. We also </w:t>
      </w:r>
      <w:del w:id="1243" w:author="Sophie Bur" w:date="2024-03-19T11:59:00Z">
        <w:r>
          <w:rPr>
            <w:sz w:val="24"/>
            <w:szCs w:val="24"/>
          </w:rPr>
          <w:delText>see</w:delText>
        </w:r>
      </w:del>
      <w:ins w:id="1244" w:author="Sophie Bur" w:date="2024-03-19T11:59:00Z">
        <w:r>
          <w:rPr>
            <w:sz w:val="24"/>
            <w:szCs w:val="24"/>
          </w:rPr>
          <w:t>observed</w:t>
        </w:r>
      </w:ins>
      <w:r>
        <w:rPr>
          <w:sz w:val="24"/>
          <w:szCs w:val="24"/>
        </w:rPr>
        <w:t xml:space="preserve"> an increased amplitude of the boom calls for higher inflated air sacs. </w:t>
      </w:r>
      <w:ins w:id="1245" w:author="Sophie Bur" w:date="2024-03-19T11:59:00Z">
        <w:r>
          <w:rPr>
            <w:sz w:val="24"/>
            <w:szCs w:val="24"/>
          </w:rPr>
          <w:t xml:space="preserve">This finding requires further scrutiny as all gibbons sing loudly, but only siamang have large laryngeal air sacs. Further study is required to understand the many possible factors (e.g., see </w:t>
        </w:r>
        <w:r>
          <w:fldChar w:fldCharType="begin"/>
        </w:r>
        <w:r>
          <w:instrText>HYPERLINK "https://www.zotero.org/google-docs/?d5gqO6" \h</w:instrText>
        </w:r>
        <w:r>
          <w:fldChar w:fldCharType="separate"/>
        </w:r>
        <w:r>
          <w:rPr>
            <w:sz w:val="24"/>
            <w:szCs w:val="24"/>
          </w:rPr>
          <w:t>(30,53)</w:t>
        </w:r>
        <w:r>
          <w:rPr>
            <w:sz w:val="24"/>
            <w:szCs w:val="24"/>
          </w:rPr>
          <w:fldChar w:fldCharType="end"/>
        </w:r>
        <w:r>
          <w:rPr>
            <w:sz w:val="24"/>
            <w:szCs w:val="24"/>
          </w:rPr>
          <w:t xml:space="preserve">) that shape the gibbon’s capacity to sing loudly. </w:t>
        </w:r>
      </w:ins>
      <w:r>
        <w:rPr>
          <w:sz w:val="24"/>
          <w:szCs w:val="24"/>
        </w:rPr>
        <w:t>These findings obtained from dynamic real-world data align with</w:t>
      </w:r>
      <w:del w:id="1246" w:author="Sophie Bur" w:date="2024-03-19T11:59:00Z">
        <w:r>
          <w:rPr>
            <w:sz w:val="24"/>
            <w:szCs w:val="24"/>
          </w:rPr>
          <w:delText xml:space="preserve"> </w:delText>
        </w:r>
      </w:del>
      <w:r>
        <w:rPr>
          <w:sz w:val="24"/>
          <w:szCs w:val="24"/>
        </w:rPr>
        <w:t xml:space="preserve"> modeling research where air sacs were initialized at different air sac volumes </w:t>
      </w:r>
      <w:r>
        <w:fldChar w:fldCharType="begin"/>
      </w:r>
      <w:r>
        <w:instrText>HYPERLINK "https://www.zotero.org/google-docs/?QNpv3t" \h</w:instrText>
      </w:r>
      <w:r>
        <w:fldChar w:fldCharType="separate"/>
      </w:r>
      <w:del w:id="1247" w:author="Sophie Bur" w:date="2024-03-19T11:59:00Z">
        <w:r>
          <w:rPr>
            <w:sz w:val="24"/>
            <w:szCs w:val="24"/>
          </w:rPr>
          <w:delText>(</w:delText>
        </w:r>
      </w:del>
      <w:ins w:id="1248" w:author="Sophie Bur" w:date="2024-03-19T11:59:00Z">
        <w:r>
          <w:rPr>
            <w:sz w:val="24"/>
            <w:szCs w:val="24"/>
          </w:rPr>
          <w:t>(32)</w:t>
        </w:r>
      </w:ins>
      <w:r>
        <w:rPr>
          <w:sz w:val="24"/>
          <w:szCs w:val="24"/>
        </w:rPr>
        <w:fldChar w:fldCharType="end"/>
      </w:r>
      <w:del w:id="1249" w:author="Sophie Bur" w:date="2024-03-19T11:59:00Z">
        <w:r>
          <w:fldChar w:fldCharType="begin"/>
        </w:r>
        <w:r>
          <w:delInstrText>HYPERLINK "https://www.zotero.org/google-docs/?QNpv3t" \h</w:delInstrText>
        </w:r>
        <w:r>
          <w:fldChar w:fldCharType="separate"/>
        </w:r>
        <w:r>
          <w:rPr>
            <w:i/>
            <w:sz w:val="24"/>
            <w:szCs w:val="24"/>
          </w:rPr>
          <w:delText>31</w:delText>
        </w:r>
        <w:r>
          <w:rPr>
            <w:i/>
            <w:sz w:val="24"/>
            <w:szCs w:val="24"/>
          </w:rPr>
          <w:fldChar w:fldCharType="end"/>
        </w:r>
        <w:r>
          <w:fldChar w:fldCharType="begin"/>
        </w:r>
        <w:r>
          <w:delInstrText>HYPERLINK "https://www.zotero.org/google-docs/?QNpv3t" \h</w:delInstrText>
        </w:r>
        <w:r>
          <w:fldChar w:fldCharType="separate"/>
        </w:r>
        <w:r>
          <w:rPr>
            <w:sz w:val="24"/>
            <w:szCs w:val="24"/>
          </w:rPr>
          <w:delText>)</w:delText>
        </w:r>
        <w:r>
          <w:rPr>
            <w:sz w:val="24"/>
            <w:szCs w:val="24"/>
          </w:rPr>
          <w:fldChar w:fldCharType="end"/>
        </w:r>
        <w:r>
          <w:rPr>
            <w:sz w:val="24"/>
            <w:szCs w:val="24"/>
          </w:rPr>
          <w:delText>.</w:delText>
        </w:r>
      </w:del>
      <w:ins w:id="1250" w:author="Sophie Bur" w:date="2024-03-19T11:59:00Z">
        <w:r>
          <w:rPr>
            <w:sz w:val="24"/>
            <w:szCs w:val="24"/>
          </w:rPr>
          <w:t>.</w:t>
        </w:r>
      </w:ins>
      <w:r>
        <w:rPr>
          <w:sz w:val="24"/>
          <w:szCs w:val="24"/>
        </w:rPr>
        <w:t xml:space="preserve"> </w:t>
      </w:r>
      <w:r>
        <w:rPr>
          <w:color w:val="0E101A"/>
          <w:sz w:val="24"/>
          <w:rPrChange w:id="1251" w:author="Sophie Bur" w:date="2024-03-19T11:59:00Z">
            <w:rPr>
              <w:sz w:val="24"/>
            </w:rPr>
          </w:rPrChange>
        </w:rPr>
        <w:t xml:space="preserve">We further obtain that adults and younger </w:t>
      </w:r>
      <w:del w:id="1252" w:author="Sophie Bur" w:date="2024-03-19T11:59:00Z">
        <w:r>
          <w:rPr>
            <w:sz w:val="24"/>
            <w:szCs w:val="24"/>
          </w:rPr>
          <w:delText>Siamang</w:delText>
        </w:r>
      </w:del>
      <w:ins w:id="1253" w:author="Sophie Bur" w:date="2024-03-19T11:59:00Z">
        <w:r>
          <w:rPr>
            <w:color w:val="0E101A"/>
            <w:sz w:val="24"/>
            <w:szCs w:val="24"/>
          </w:rPr>
          <w:t>siamang</w:t>
        </w:r>
      </w:ins>
      <w:r>
        <w:rPr>
          <w:color w:val="0E101A"/>
          <w:sz w:val="24"/>
          <w:rPrChange w:id="1254" w:author="Sophie Bur" w:date="2024-03-19T11:59:00Z">
            <w:rPr>
              <w:sz w:val="24"/>
            </w:rPr>
          </w:rPrChange>
        </w:rPr>
        <w:t xml:space="preserve"> individuals show different relationships between air sac inflation and the </w:t>
      </w:r>
      <w:del w:id="1255" w:author="Sophie Bur" w:date="2024-03-19T11:59:00Z">
        <w:r>
          <w:rPr>
            <w:sz w:val="24"/>
            <w:szCs w:val="24"/>
          </w:rPr>
          <w:delText>different</w:delText>
        </w:r>
      </w:del>
      <w:ins w:id="1256" w:author="Sophie Bur" w:date="2024-03-19T11:59:00Z">
        <w:r>
          <w:rPr>
            <w:color w:val="0E101A"/>
            <w:sz w:val="24"/>
            <w:szCs w:val="24"/>
          </w:rPr>
          <w:t>assessed</w:t>
        </w:r>
      </w:ins>
      <w:r>
        <w:rPr>
          <w:color w:val="0E101A"/>
          <w:sz w:val="24"/>
          <w:rPrChange w:id="1257" w:author="Sophie Bur" w:date="2024-03-19T11:59:00Z">
            <w:rPr>
              <w:sz w:val="24"/>
            </w:rPr>
          </w:rPrChange>
        </w:rPr>
        <w:t xml:space="preserve"> acoustic parameters</w:t>
      </w:r>
      <w:del w:id="1258" w:author="Sophie Bur" w:date="2024-03-19T11:59:00Z">
        <w:r>
          <w:rPr>
            <w:sz w:val="24"/>
            <w:szCs w:val="24"/>
          </w:rPr>
          <w:delText xml:space="preserve"> assessed, indicating</w:delText>
        </w:r>
      </w:del>
      <w:ins w:id="1259" w:author="Sophie Bur" w:date="2024-03-19T11:59:00Z">
        <w:r>
          <w:rPr>
            <w:color w:val="0E101A"/>
            <w:sz w:val="24"/>
            <w:szCs w:val="24"/>
          </w:rPr>
          <w:t>. This developmental effect may have indicated</w:t>
        </w:r>
      </w:ins>
      <w:r>
        <w:rPr>
          <w:color w:val="0E101A"/>
          <w:sz w:val="24"/>
          <w:rPrChange w:id="1260" w:author="Sophie Bur" w:date="2024-03-19T11:59:00Z">
            <w:rPr>
              <w:sz w:val="24"/>
            </w:rPr>
          </w:rPrChange>
        </w:rPr>
        <w:t xml:space="preserve"> a role of ontogeny. This is not surprising</w:t>
      </w:r>
      <w:del w:id="1261" w:author="Sophie Bur" w:date="2024-03-19T11:59:00Z">
        <w:r>
          <w:rPr>
            <w:sz w:val="24"/>
            <w:szCs w:val="24"/>
          </w:rPr>
          <w:delText>,</w:delText>
        </w:r>
      </w:del>
      <w:r>
        <w:rPr>
          <w:color w:val="0E101A"/>
          <w:sz w:val="24"/>
          <w:rPrChange w:id="1262" w:author="Sophie Bur" w:date="2024-03-19T11:59:00Z">
            <w:rPr>
              <w:sz w:val="24"/>
            </w:rPr>
          </w:rPrChange>
        </w:rPr>
        <w:t xml:space="preserve"> as </w:t>
      </w:r>
      <w:del w:id="1263" w:author="Sophie Bur" w:date="2024-03-19T11:59:00Z">
        <w:r>
          <w:rPr>
            <w:sz w:val="24"/>
            <w:szCs w:val="24"/>
          </w:rPr>
          <w:delText>physiologically</w:delText>
        </w:r>
      </w:del>
      <w:ins w:id="1264" w:author="Sophie Bur" w:date="2024-03-19T11:59:00Z">
        <w:r>
          <w:rPr>
            <w:color w:val="0E101A"/>
            <w:sz w:val="24"/>
            <w:szCs w:val="24"/>
          </w:rPr>
          <w:t>a physiological explanation:</w:t>
        </w:r>
      </w:ins>
      <w:r>
        <w:rPr>
          <w:color w:val="0E101A"/>
          <w:sz w:val="24"/>
          <w:rPrChange w:id="1265" w:author="Sophie Bur" w:date="2024-03-19T11:59:00Z">
            <w:rPr>
              <w:sz w:val="24"/>
            </w:rPr>
          </w:rPrChange>
        </w:rPr>
        <w:t xml:space="preserve"> the cavities of smaller air sacs will have different resonant properties due to morphological differences. Furthermore, we observed other </w:t>
      </w:r>
      <w:del w:id="1266" w:author="Sophie Bur" w:date="2024-03-19T11:59:00Z">
        <w:r>
          <w:rPr>
            <w:sz w:val="24"/>
            <w:szCs w:val="24"/>
          </w:rPr>
          <w:delText>interesting</w:delText>
        </w:r>
      </w:del>
      <w:ins w:id="1267" w:author="Sophie Bur" w:date="2024-03-19T11:59:00Z">
        <w:r>
          <w:rPr>
            <w:color w:val="0E101A"/>
            <w:sz w:val="24"/>
            <w:szCs w:val="24"/>
          </w:rPr>
          <w:t>exciting</w:t>
        </w:r>
      </w:ins>
      <w:r>
        <w:rPr>
          <w:color w:val="0E101A"/>
          <w:sz w:val="24"/>
          <w:rPrChange w:id="1268" w:author="Sophie Bur" w:date="2024-03-19T11:59:00Z">
            <w:rPr>
              <w:sz w:val="24"/>
            </w:rPr>
          </w:rPrChange>
        </w:rPr>
        <w:t xml:space="preserve"> patterns in acoustics and air sac inflation, where</w:t>
      </w:r>
      <w:ins w:id="1269" w:author="Sophie Bur" w:date="2024-03-19T11:59:00Z">
        <w:r>
          <w:rPr>
            <w:color w:val="0E101A"/>
            <w:sz w:val="24"/>
            <w:szCs w:val="24"/>
          </w:rPr>
          <w:t>,</w:t>
        </w:r>
      </w:ins>
      <w:r>
        <w:rPr>
          <w:color w:val="0E101A"/>
          <w:sz w:val="24"/>
          <w:rPrChange w:id="1270" w:author="Sophie Bur" w:date="2024-03-19T11:59:00Z">
            <w:rPr>
              <w:sz w:val="24"/>
            </w:rPr>
          </w:rPrChange>
        </w:rPr>
        <w:t xml:space="preserve"> for example</w:t>
      </w:r>
      <w:ins w:id="1271" w:author="Sophie Bur" w:date="2024-03-19T11:59:00Z">
        <w:r>
          <w:rPr>
            <w:color w:val="0E101A"/>
            <w:sz w:val="24"/>
            <w:szCs w:val="24"/>
          </w:rPr>
          <w:t>,</w:t>
        </w:r>
      </w:ins>
      <w:r>
        <w:rPr>
          <w:color w:val="0E101A"/>
          <w:sz w:val="24"/>
          <w:rPrChange w:id="1272" w:author="Sophie Bur" w:date="2024-03-19T11:59:00Z">
            <w:rPr>
              <w:sz w:val="24"/>
            </w:rPr>
          </w:rPrChange>
        </w:rPr>
        <w:t xml:space="preserve"> boom f0 increases with air sac inflation. </w:t>
      </w:r>
      <w:del w:id="1273" w:author="Sophie Bur" w:date="2024-03-19T11:59:00Z">
        <w:r>
          <w:rPr>
            <w:sz w:val="24"/>
            <w:szCs w:val="24"/>
          </w:rPr>
          <w:delText>The</w:delText>
        </w:r>
      </w:del>
      <w:ins w:id="1274" w:author="Sophie Bur" w:date="2024-03-19T11:59:00Z">
        <w:r>
          <w:rPr>
            <w:color w:val="0E101A"/>
            <w:sz w:val="24"/>
            <w:szCs w:val="24"/>
          </w:rPr>
          <w:t>With its small sample size, the</w:t>
        </w:r>
      </w:ins>
      <w:r>
        <w:rPr>
          <w:color w:val="0E101A"/>
          <w:sz w:val="24"/>
          <w:rPrChange w:id="1275" w:author="Sophie Bur" w:date="2024-03-19T11:59:00Z">
            <w:rPr>
              <w:sz w:val="24"/>
            </w:rPr>
          </w:rPrChange>
        </w:rPr>
        <w:t xml:space="preserve"> current exploratory </w:t>
      </w:r>
      <w:del w:id="1276" w:author="Sophie Bur" w:date="2024-03-19T11:59:00Z">
        <w:r>
          <w:rPr>
            <w:sz w:val="24"/>
            <w:szCs w:val="24"/>
          </w:rPr>
          <w:delText>analyses thus</w:delText>
        </w:r>
      </w:del>
      <w:ins w:id="1277" w:author="Sophie Bur" w:date="2024-03-19T11:59:00Z">
        <w:r>
          <w:rPr>
            <w:color w:val="0E101A"/>
            <w:sz w:val="24"/>
            <w:szCs w:val="24"/>
          </w:rPr>
          <w:t>analysis has only limited explanatory strength but already</w:t>
        </w:r>
      </w:ins>
      <w:r>
        <w:rPr>
          <w:color w:val="0E101A"/>
          <w:sz w:val="24"/>
          <w:rPrChange w:id="1278" w:author="Sophie Bur" w:date="2024-03-19T11:59:00Z">
            <w:rPr>
              <w:sz w:val="24"/>
            </w:rPr>
          </w:rPrChange>
        </w:rPr>
        <w:t xml:space="preserve"> shows </w:t>
      </w:r>
      <w:del w:id="1279" w:author="Sophie Bur" w:date="2024-03-19T11:59:00Z">
        <w:r>
          <w:rPr>
            <w:sz w:val="24"/>
            <w:szCs w:val="24"/>
          </w:rPr>
          <w:delText>that with the current toolkit in hand, new ground can be broken</w:delText>
        </w:r>
      </w:del>
      <w:ins w:id="1280" w:author="Sophie Bur" w:date="2024-03-19T11:59:00Z">
        <w:r>
          <w:rPr>
            <w:color w:val="0E101A"/>
            <w:sz w:val="24"/>
            <w:szCs w:val="24"/>
          </w:rPr>
          <w:t>promising paths</w:t>
        </w:r>
      </w:ins>
      <w:r>
        <w:rPr>
          <w:color w:val="0E101A"/>
          <w:sz w:val="24"/>
          <w:rPrChange w:id="1281" w:author="Sophie Bur" w:date="2024-03-19T11:59:00Z">
            <w:rPr>
              <w:sz w:val="24"/>
            </w:rPr>
          </w:rPrChange>
        </w:rPr>
        <w:t xml:space="preserve"> to </w:t>
      </w:r>
      <w:del w:id="1282" w:author="Sophie Bur" w:date="2024-03-19T11:59:00Z">
        <w:r>
          <w:rPr>
            <w:sz w:val="24"/>
            <w:szCs w:val="24"/>
          </w:rPr>
          <w:delText>understand the role of laryngeal</w:delText>
        </w:r>
      </w:del>
      <w:ins w:id="1283" w:author="Sophie Bur" w:date="2024-03-19T11:59:00Z">
        <w:r>
          <w:rPr>
            <w:color w:val="0E101A"/>
            <w:sz w:val="24"/>
            <w:szCs w:val="24"/>
          </w:rPr>
          <w:t>further study</w:t>
        </w:r>
      </w:ins>
      <w:r>
        <w:rPr>
          <w:color w:val="0E101A"/>
          <w:sz w:val="24"/>
          <w:rPrChange w:id="1284" w:author="Sophie Bur" w:date="2024-03-19T11:59:00Z">
            <w:rPr>
              <w:sz w:val="24"/>
            </w:rPr>
          </w:rPrChange>
        </w:rPr>
        <w:t xml:space="preserve"> air sacs</w:t>
      </w:r>
      <w:ins w:id="1285" w:author="Sophie Bur" w:date="2024-03-19T11:59:00Z">
        <w:r>
          <w:rPr>
            <w:color w:val="0E101A"/>
            <w:sz w:val="24"/>
            <w:szCs w:val="24"/>
          </w:rPr>
          <w:t>, especially</w:t>
        </w:r>
      </w:ins>
      <w:r>
        <w:rPr>
          <w:color w:val="0E101A"/>
          <w:sz w:val="24"/>
          <w:rPrChange w:id="1286" w:author="Sophie Bur" w:date="2024-03-19T11:59:00Z">
            <w:rPr>
              <w:sz w:val="24"/>
            </w:rPr>
          </w:rPrChange>
        </w:rPr>
        <w:t xml:space="preserve"> in </w:t>
      </w:r>
      <w:del w:id="1287" w:author="Sophie Bur" w:date="2024-03-19T11:59:00Z">
        <w:r>
          <w:rPr>
            <w:sz w:val="24"/>
            <w:szCs w:val="24"/>
          </w:rPr>
          <w:delText>primate communication</w:delText>
        </w:r>
      </w:del>
      <w:ins w:id="1288" w:author="Sophie Bur" w:date="2024-03-19T11:59:00Z">
        <w:r>
          <w:rPr>
            <w:color w:val="0E101A"/>
            <w:sz w:val="24"/>
            <w:szCs w:val="24"/>
          </w:rPr>
          <w:t>the siamang</w:t>
        </w:r>
      </w:ins>
      <w:r>
        <w:rPr>
          <w:color w:val="0E101A"/>
          <w:sz w:val="24"/>
          <w:rPrChange w:id="1289" w:author="Sophie Bur" w:date="2024-03-19T11:59:00Z">
            <w:rPr>
              <w:sz w:val="24"/>
            </w:rPr>
          </w:rPrChange>
        </w:rPr>
        <w:t>.</w:t>
      </w:r>
    </w:p>
    <w:p w14:paraId="5AAD589A" w14:textId="77777777" w:rsidR="00B028CC" w:rsidRDefault="00B028CC">
      <w:pPr>
        <w:pBdr>
          <w:top w:val="nil"/>
          <w:left w:val="nil"/>
          <w:bottom w:val="nil"/>
          <w:right w:val="nil"/>
          <w:between w:val="nil"/>
        </w:pBdr>
        <w:jc w:val="both"/>
        <w:rPr>
          <w:del w:id="1290" w:author="Sophie Bur" w:date="2024-03-19T11:59:00Z"/>
          <w:sz w:val="24"/>
          <w:szCs w:val="24"/>
        </w:rPr>
      </w:pPr>
    </w:p>
    <w:p w14:paraId="7AC313A0" w14:textId="14822BA8" w:rsidR="0048593E" w:rsidRDefault="00000000">
      <w:pPr>
        <w:spacing w:line="360" w:lineRule="auto"/>
        <w:ind w:firstLine="720"/>
        <w:rPr>
          <w:ins w:id="1291" w:author="Sophie Bur" w:date="2024-03-19T11:59:00Z"/>
          <w:color w:val="0E101A"/>
          <w:sz w:val="24"/>
          <w:szCs w:val="24"/>
        </w:rPr>
      </w:pPr>
      <w:del w:id="1292" w:author="Sophie Bur" w:date="2024-03-19T11:59:00Z">
        <w:r>
          <w:rPr>
            <w:sz w:val="24"/>
            <w:szCs w:val="24"/>
          </w:rPr>
          <w:tab/>
        </w:r>
      </w:del>
      <w:r>
        <w:rPr>
          <w:color w:val="0E101A"/>
          <w:sz w:val="24"/>
          <w:rPrChange w:id="1293" w:author="Sophie Bur" w:date="2024-03-19T11:59:00Z">
            <w:rPr>
              <w:sz w:val="24"/>
            </w:rPr>
          </w:rPrChange>
        </w:rPr>
        <w:t xml:space="preserve">The current toolkit also provides a boon for </w:t>
      </w:r>
      <w:del w:id="1294" w:author="Sophie Bur" w:date="2024-03-19T11:59:00Z">
        <w:r>
          <w:rPr>
            <w:sz w:val="24"/>
            <w:szCs w:val="24"/>
          </w:rPr>
          <w:delText>the collection of</w:delText>
        </w:r>
      </w:del>
      <w:ins w:id="1295" w:author="Sophie Bur" w:date="2024-03-19T11:59:00Z">
        <w:r>
          <w:rPr>
            <w:color w:val="0E101A"/>
            <w:sz w:val="24"/>
            <w:szCs w:val="24"/>
          </w:rPr>
          <w:t>collecting</w:t>
        </w:r>
      </w:ins>
      <w:r>
        <w:rPr>
          <w:color w:val="0E101A"/>
          <w:sz w:val="24"/>
          <w:rPrChange w:id="1296" w:author="Sophie Bur" w:date="2024-03-19T11:59:00Z">
            <w:rPr>
              <w:sz w:val="24"/>
            </w:rPr>
          </w:rPrChange>
        </w:rPr>
        <w:t xml:space="preserve"> new audiovisual data on elastic circular biological structures in the wild, as there are now tested approaches to study said structures. The pipelines provided in our toolkit are fully reproducible and await large-scale </w:t>
      </w:r>
      <w:del w:id="1297" w:author="Sophie Bur" w:date="2024-03-19T11:59:00Z">
        <w:r>
          <w:rPr>
            <w:sz w:val="24"/>
            <w:szCs w:val="24"/>
          </w:rPr>
          <w:delText>application</w:delText>
        </w:r>
      </w:del>
      <w:ins w:id="1298" w:author="Sophie Bur" w:date="2024-03-19T11:59:00Z">
        <w:r>
          <w:rPr>
            <w:color w:val="0E101A"/>
            <w:sz w:val="24"/>
            <w:szCs w:val="24"/>
          </w:rPr>
          <w:t>applications</w:t>
        </w:r>
      </w:ins>
      <w:r>
        <w:rPr>
          <w:color w:val="0E101A"/>
          <w:sz w:val="24"/>
          <w:rPrChange w:id="1299" w:author="Sophie Bur" w:date="2024-03-19T11:59:00Z">
            <w:rPr>
              <w:sz w:val="24"/>
            </w:rPr>
          </w:rPrChange>
        </w:rPr>
        <w:t xml:space="preserve"> in </w:t>
      </w:r>
      <w:del w:id="1300" w:author="Sophie Bur" w:date="2024-03-19T11:59:00Z">
        <w:r>
          <w:rPr>
            <w:sz w:val="24"/>
            <w:szCs w:val="24"/>
          </w:rPr>
          <w:delText>the diversity</w:delText>
        </w:r>
      </w:del>
      <w:ins w:id="1301" w:author="Sophie Bur" w:date="2024-03-19T11:59:00Z">
        <w:r>
          <w:rPr>
            <w:color w:val="0E101A"/>
            <w:sz w:val="24"/>
            <w:szCs w:val="24"/>
          </w:rPr>
          <w:t>a diverse set</w:t>
        </w:r>
      </w:ins>
      <w:r>
        <w:rPr>
          <w:color w:val="0E101A"/>
          <w:sz w:val="24"/>
          <w:rPrChange w:id="1302" w:author="Sophie Bur" w:date="2024-03-19T11:59:00Z">
            <w:rPr>
              <w:sz w:val="24"/>
            </w:rPr>
          </w:rPrChange>
        </w:rPr>
        <w:t xml:space="preserve"> of elastic circular biological structures on this planet (Figure 1). </w:t>
      </w:r>
      <w:del w:id="1303" w:author="Sophie Bur" w:date="2024-03-19T11:59:00Z">
        <w:r>
          <w:rPr>
            <w:sz w:val="24"/>
            <w:szCs w:val="24"/>
          </w:rPr>
          <w:delText>Especially the</w:delText>
        </w:r>
      </w:del>
      <w:ins w:id="1304" w:author="Sophie Bur" w:date="2024-03-19T11:59:00Z">
        <w:r>
          <w:rPr>
            <w:color w:val="0E101A"/>
            <w:sz w:val="24"/>
            <w:szCs w:val="24"/>
          </w:rPr>
          <w:t>The</w:t>
        </w:r>
      </w:ins>
      <w:r>
        <w:rPr>
          <w:color w:val="0E101A"/>
          <w:sz w:val="24"/>
          <w:rPrChange w:id="1305" w:author="Sophie Bur" w:date="2024-03-19T11:59:00Z">
            <w:rPr>
              <w:sz w:val="24"/>
            </w:rPr>
          </w:rPrChange>
        </w:rPr>
        <w:t xml:space="preserve"> combinations of point estimates using DLC and Landau circle approximation, as implemented in our DLC+, provide the best </w:t>
      </w:r>
      <w:r>
        <w:rPr>
          <w:color w:val="0E101A"/>
          <w:sz w:val="24"/>
          <w:rPrChange w:id="1306" w:author="Sophie Bur" w:date="2024-03-19T11:59:00Z">
            <w:rPr>
              <w:sz w:val="24"/>
            </w:rPr>
          </w:rPrChange>
        </w:rPr>
        <w:lastRenderedPageBreak/>
        <w:t>performance</w:t>
      </w:r>
      <w:ins w:id="1307" w:author="Sophie Bur" w:date="2024-03-19T11:59:00Z">
        <w:r>
          <w:rPr>
            <w:color w:val="0E101A"/>
            <w:sz w:val="24"/>
            <w:szCs w:val="24"/>
          </w:rPr>
          <w:t>;</w:t>
        </w:r>
      </w:ins>
      <w:r>
        <w:rPr>
          <w:color w:val="0E101A"/>
          <w:sz w:val="24"/>
          <w:rPrChange w:id="1308" w:author="Sophie Bur" w:date="2024-03-19T11:59:00Z">
            <w:rPr>
              <w:sz w:val="24"/>
            </w:rPr>
          </w:rPrChange>
        </w:rPr>
        <w:t xml:space="preserve"> we </w:t>
      </w:r>
      <w:del w:id="1309" w:author="Sophie Bur" w:date="2024-03-19T11:59:00Z">
        <w:r>
          <w:rPr>
            <w:sz w:val="24"/>
            <w:szCs w:val="24"/>
          </w:rPr>
          <w:delText xml:space="preserve">would </w:delText>
        </w:r>
      </w:del>
      <w:r>
        <w:rPr>
          <w:color w:val="0E101A"/>
          <w:sz w:val="24"/>
          <w:rPrChange w:id="1310" w:author="Sophie Bur" w:date="2024-03-19T11:59:00Z">
            <w:rPr>
              <w:sz w:val="24"/>
            </w:rPr>
          </w:rPrChange>
        </w:rPr>
        <w:t xml:space="preserve">recommend </w:t>
      </w:r>
      <w:ins w:id="1311" w:author="Sophie Bur" w:date="2024-03-19T11:59:00Z">
        <w:r>
          <w:rPr>
            <w:color w:val="0E101A"/>
            <w:sz w:val="24"/>
            <w:szCs w:val="24"/>
          </w:rPr>
          <w:t xml:space="preserve">them </w:t>
        </w:r>
      </w:ins>
      <w:r>
        <w:rPr>
          <w:color w:val="0E101A"/>
          <w:sz w:val="24"/>
          <w:rPrChange w:id="1312" w:author="Sophie Bur" w:date="2024-03-19T11:59:00Z">
            <w:rPr>
              <w:sz w:val="24"/>
            </w:rPr>
          </w:rPrChange>
        </w:rPr>
        <w:t xml:space="preserve">for further research endeavors. We encourage researchers to </w:t>
      </w:r>
      <w:del w:id="1313" w:author="Sophie Bur" w:date="2024-03-19T11:59:00Z">
        <w:r>
          <w:rPr>
            <w:sz w:val="24"/>
            <w:szCs w:val="24"/>
          </w:rPr>
          <w:delText xml:space="preserve">further </w:delText>
        </w:r>
      </w:del>
      <w:r>
        <w:rPr>
          <w:color w:val="0E101A"/>
          <w:sz w:val="24"/>
          <w:rPrChange w:id="1314" w:author="Sophie Bur" w:date="2024-03-19T11:59:00Z">
            <w:rPr>
              <w:sz w:val="24"/>
            </w:rPr>
          </w:rPrChange>
        </w:rPr>
        <w:t xml:space="preserve">optimize </w:t>
      </w:r>
      <w:ins w:id="1315" w:author="Sophie Bur" w:date="2024-03-19T11:59:00Z">
        <w:r>
          <w:rPr>
            <w:color w:val="0E101A"/>
            <w:sz w:val="24"/>
            <w:szCs w:val="24"/>
          </w:rPr>
          <w:t xml:space="preserve">further </w:t>
        </w:r>
      </w:ins>
      <w:r>
        <w:rPr>
          <w:color w:val="0E101A"/>
          <w:sz w:val="24"/>
          <w:rPrChange w:id="1316" w:author="Sophie Bur" w:date="2024-03-19T11:59:00Z">
            <w:rPr>
              <w:sz w:val="24"/>
            </w:rPr>
          </w:rPrChange>
        </w:rPr>
        <w:t xml:space="preserve">tools like the Hough </w:t>
      </w:r>
      <w:del w:id="1317" w:author="Sophie Bur" w:date="2024-03-19T11:59:00Z">
        <w:r>
          <w:rPr>
            <w:sz w:val="24"/>
            <w:szCs w:val="24"/>
          </w:rPr>
          <w:delText>transform</w:delText>
        </w:r>
      </w:del>
      <w:ins w:id="1318" w:author="Sophie Bur" w:date="2024-03-19T11:59:00Z">
        <w:r>
          <w:rPr>
            <w:color w:val="0E101A"/>
            <w:sz w:val="24"/>
            <w:szCs w:val="24"/>
          </w:rPr>
          <w:t>Transform</w:t>
        </w:r>
      </w:ins>
      <w:r>
        <w:rPr>
          <w:color w:val="0E101A"/>
          <w:sz w:val="24"/>
          <w:rPrChange w:id="1319" w:author="Sophie Bur" w:date="2024-03-19T11:59:00Z">
            <w:rPr>
              <w:sz w:val="24"/>
            </w:rPr>
          </w:rPrChange>
        </w:rPr>
        <w:t xml:space="preserve"> implementation</w:t>
      </w:r>
      <w:ins w:id="1320" w:author="Sophie Bur" w:date="2024-03-19T11:59:00Z">
        <w:r>
          <w:rPr>
            <w:color w:val="0E101A"/>
            <w:sz w:val="24"/>
            <w:szCs w:val="24"/>
          </w:rPr>
          <w:t>, which</w:t>
        </w:r>
      </w:ins>
      <w:r>
        <w:rPr>
          <w:color w:val="0E101A"/>
          <w:sz w:val="24"/>
          <w:rPrChange w:id="1321" w:author="Sophie Bur" w:date="2024-03-19T11:59:00Z">
            <w:rPr>
              <w:sz w:val="24"/>
            </w:rPr>
          </w:rPrChange>
        </w:rPr>
        <w:t xml:space="preserve"> we found suboptimal </w:t>
      </w:r>
      <w:del w:id="1322" w:author="Sophie Bur" w:date="2024-03-19T11:59:00Z">
        <w:r>
          <w:rPr>
            <w:sz w:val="24"/>
            <w:szCs w:val="24"/>
          </w:rPr>
          <w:delText>at the moment. Perhaps with</w:delText>
        </w:r>
      </w:del>
      <w:ins w:id="1323" w:author="Sophie Bur" w:date="2024-03-19T11:59:00Z">
        <w:r>
          <w:rPr>
            <w:color w:val="0E101A"/>
            <w:sz w:val="24"/>
            <w:szCs w:val="24"/>
          </w:rPr>
          <w:t>for our current aim. With</w:t>
        </w:r>
      </w:ins>
      <w:r>
        <w:rPr>
          <w:color w:val="0E101A"/>
          <w:sz w:val="24"/>
          <w:rPrChange w:id="1324" w:author="Sophie Bur" w:date="2024-03-19T11:59:00Z">
            <w:rPr>
              <w:sz w:val="24"/>
            </w:rPr>
          </w:rPrChange>
        </w:rPr>
        <w:t xml:space="preserve"> some adjustments in the pre-processing of images, future studies can improve the Hough </w:t>
      </w:r>
      <w:del w:id="1325" w:author="Sophie Bur" w:date="2024-03-19T11:59:00Z">
        <w:r>
          <w:rPr>
            <w:sz w:val="24"/>
            <w:szCs w:val="24"/>
          </w:rPr>
          <w:delText>transform</w:delText>
        </w:r>
      </w:del>
      <w:ins w:id="1326" w:author="Sophie Bur" w:date="2024-03-19T11:59:00Z">
        <w:r>
          <w:rPr>
            <w:color w:val="0E101A"/>
            <w:sz w:val="24"/>
            <w:szCs w:val="24"/>
          </w:rPr>
          <w:t>Transform</w:t>
        </w:r>
      </w:ins>
      <w:r>
        <w:rPr>
          <w:color w:val="0E101A"/>
          <w:sz w:val="24"/>
          <w:rPrChange w:id="1327" w:author="Sophie Bur" w:date="2024-03-19T11:59:00Z">
            <w:rPr>
              <w:sz w:val="24"/>
            </w:rPr>
          </w:rPrChange>
        </w:rPr>
        <w:t xml:space="preserve"> approach to the point where it becomes more efficient for large-scale use. </w:t>
      </w:r>
      <w:del w:id="1328" w:author="Sophie Bur" w:date="2024-03-19T11:59:00Z">
        <w:r>
          <w:rPr>
            <w:sz w:val="24"/>
            <w:szCs w:val="24"/>
          </w:rPr>
          <w:delText>This would be ideal as in</w:delText>
        </w:r>
      </w:del>
      <w:ins w:id="1329" w:author="Sophie Bur" w:date="2024-03-19T11:59:00Z">
        <w:r>
          <w:rPr>
            <w:color w:val="0E101A"/>
            <w:sz w:val="24"/>
            <w:szCs w:val="24"/>
          </w:rPr>
          <w:t>In</w:t>
        </w:r>
      </w:ins>
      <w:r>
        <w:rPr>
          <w:color w:val="0E101A"/>
          <w:sz w:val="24"/>
          <w:rPrChange w:id="1330" w:author="Sophie Bur" w:date="2024-03-19T11:59:00Z">
            <w:rPr>
              <w:sz w:val="24"/>
            </w:rPr>
          </w:rPrChange>
        </w:rPr>
        <w:t xml:space="preserve"> such a case</w:t>
      </w:r>
      <w:ins w:id="1331" w:author="Sophie Bur" w:date="2024-03-19T11:59:00Z">
        <w:r>
          <w:rPr>
            <w:color w:val="0E101A"/>
            <w:sz w:val="24"/>
            <w:szCs w:val="24"/>
          </w:rPr>
          <w:t>,</w:t>
        </w:r>
      </w:ins>
      <w:r>
        <w:rPr>
          <w:color w:val="0E101A"/>
          <w:sz w:val="24"/>
          <w:rPrChange w:id="1332" w:author="Sophie Bur" w:date="2024-03-19T11:59:00Z">
            <w:rPr>
              <w:sz w:val="24"/>
            </w:rPr>
          </w:rPrChange>
        </w:rPr>
        <w:t xml:space="preserve"> the need for training a neural network</w:t>
      </w:r>
      <w:ins w:id="1333" w:author="Sophie Bur" w:date="2024-03-19T11:59:00Z">
        <w:r>
          <w:rPr>
            <w:color w:val="0E101A"/>
            <w:sz w:val="24"/>
            <w:szCs w:val="24"/>
          </w:rPr>
          <w:t>, such</w:t>
        </w:r>
      </w:ins>
      <w:r>
        <w:rPr>
          <w:color w:val="0E101A"/>
          <w:sz w:val="24"/>
          <w:rPrChange w:id="1334" w:author="Sophie Bur" w:date="2024-03-19T11:59:00Z">
            <w:rPr>
              <w:sz w:val="24"/>
            </w:rPr>
          </w:rPrChange>
        </w:rPr>
        <w:t xml:space="preserve"> as in DLC</w:t>
      </w:r>
      <w:del w:id="1335" w:author="Sophie Bur" w:date="2024-03-19T11:59:00Z">
        <w:r>
          <w:rPr>
            <w:sz w:val="24"/>
            <w:szCs w:val="24"/>
          </w:rPr>
          <w:delText>+</w:delText>
        </w:r>
      </w:del>
      <w:ins w:id="1336" w:author="Sophie Bur" w:date="2024-03-19T11:59:00Z">
        <w:r>
          <w:rPr>
            <w:color w:val="0E101A"/>
            <w:sz w:val="24"/>
            <w:szCs w:val="24"/>
          </w:rPr>
          <w:t>+,</w:t>
        </w:r>
      </w:ins>
      <w:r>
        <w:rPr>
          <w:color w:val="0E101A"/>
          <w:sz w:val="24"/>
          <w:rPrChange w:id="1337" w:author="Sophie Bur" w:date="2024-03-19T11:59:00Z">
            <w:rPr>
              <w:sz w:val="24"/>
            </w:rPr>
          </w:rPrChange>
        </w:rPr>
        <w:t xml:space="preserve"> becomes obsolete, sparing labor. Our work incites one more development: </w:t>
      </w:r>
      <w:del w:id="1338" w:author="Sophie Bur" w:date="2024-03-19T11:59:00Z">
        <w:r>
          <w:rPr>
            <w:sz w:val="24"/>
            <w:szCs w:val="24"/>
          </w:rPr>
          <w:delText xml:space="preserve">the </w:delText>
        </w:r>
      </w:del>
      <w:r>
        <w:rPr>
          <w:color w:val="0E101A"/>
          <w:sz w:val="24"/>
          <w:rPrChange w:id="1339" w:author="Sophie Bur" w:date="2024-03-19T11:59:00Z">
            <w:rPr>
              <w:sz w:val="24"/>
            </w:rPr>
          </w:rPrChange>
        </w:rPr>
        <w:t xml:space="preserve">training </w:t>
      </w:r>
      <w:del w:id="1340" w:author="Sophie Bur" w:date="2024-03-19T11:59:00Z">
        <w:r>
          <w:rPr>
            <w:sz w:val="24"/>
            <w:szCs w:val="24"/>
          </w:rPr>
          <w:delText xml:space="preserve">of </w:delText>
        </w:r>
      </w:del>
      <w:r>
        <w:rPr>
          <w:color w:val="0E101A"/>
          <w:sz w:val="24"/>
          <w:rPrChange w:id="1341" w:author="Sophie Bur" w:date="2024-03-19T11:59:00Z">
            <w:rPr>
              <w:sz w:val="24"/>
            </w:rPr>
          </w:rPrChange>
        </w:rPr>
        <w:t xml:space="preserve">a pose model </w:t>
      </w:r>
      <w:del w:id="1342" w:author="Sophie Bur" w:date="2024-03-19T11:59:00Z">
        <w:r>
          <w:rPr>
            <w:sz w:val="24"/>
            <w:szCs w:val="24"/>
          </w:rPr>
          <w:delText xml:space="preserve">that is </w:delText>
        </w:r>
      </w:del>
      <w:r>
        <w:rPr>
          <w:color w:val="0E101A"/>
          <w:sz w:val="24"/>
          <w:rPrChange w:id="1343" w:author="Sophie Bur" w:date="2024-03-19T11:59:00Z">
            <w:rPr>
              <w:sz w:val="24"/>
            </w:rPr>
          </w:rPrChange>
        </w:rPr>
        <w:t xml:space="preserve">based on a range of elastic circular biological structures. This trained model could then serve as an out-of-the-box approach for tracking these circular objects, similar to models already developed (see DLC SuperAnimal, </w:t>
      </w:r>
      <w:del w:id="1344" w:author="Sophie Bur" w:date="2024-03-19T11:59:00Z">
        <w:r>
          <w:fldChar w:fldCharType="begin"/>
        </w:r>
        <w:r>
          <w:delInstrText>HYPERLINK "https://www.zotero.org/google-docs/?qzDdKQ" \h</w:delInstrText>
        </w:r>
        <w:r>
          <w:fldChar w:fldCharType="separate"/>
        </w:r>
        <w:r>
          <w:rPr>
            <w:sz w:val="24"/>
            <w:szCs w:val="24"/>
          </w:rPr>
          <w:delText>(</w:delText>
        </w:r>
        <w:r>
          <w:rPr>
            <w:sz w:val="24"/>
            <w:szCs w:val="24"/>
          </w:rPr>
          <w:fldChar w:fldCharType="end"/>
        </w:r>
        <w:r>
          <w:fldChar w:fldCharType="begin"/>
        </w:r>
        <w:r>
          <w:delInstrText>HYPERLINK "https://www.zotero.org/google-docs/?qzDdKQ" \h</w:delInstrText>
        </w:r>
        <w:r>
          <w:fldChar w:fldCharType="separate"/>
        </w:r>
        <w:r>
          <w:rPr>
            <w:i/>
            <w:sz w:val="24"/>
            <w:szCs w:val="24"/>
          </w:rPr>
          <w:delText>43</w:delText>
        </w:r>
        <w:r>
          <w:rPr>
            <w:i/>
            <w:sz w:val="24"/>
            <w:szCs w:val="24"/>
          </w:rPr>
          <w:fldChar w:fldCharType="end"/>
        </w:r>
        <w:r>
          <w:fldChar w:fldCharType="begin"/>
        </w:r>
        <w:r>
          <w:delInstrText>HYPERLINK "https://www.zotero.org/google-docs/?qzDdKQ" \h</w:delInstrText>
        </w:r>
        <w:r>
          <w:fldChar w:fldCharType="separate"/>
        </w:r>
        <w:r>
          <w:rPr>
            <w:sz w:val="24"/>
            <w:szCs w:val="24"/>
          </w:rPr>
          <w:delText>)</w:delText>
        </w:r>
        <w:r>
          <w:rPr>
            <w:sz w:val="24"/>
            <w:szCs w:val="24"/>
          </w:rPr>
          <w:fldChar w:fldCharType="end"/>
        </w:r>
        <w:r>
          <w:rPr>
            <w:sz w:val="24"/>
            <w:szCs w:val="24"/>
          </w:rPr>
          <w:delText>).</w:delText>
        </w:r>
      </w:del>
      <w:ins w:id="1345" w:author="Sophie Bur" w:date="2024-03-19T11:59:00Z">
        <w:r>
          <w:fldChar w:fldCharType="begin"/>
        </w:r>
        <w:r>
          <w:instrText>HYPERLINK "https://www.zotero.org/google-docs/?1oJdr8" \h</w:instrText>
        </w:r>
        <w:r>
          <w:fldChar w:fldCharType="separate"/>
        </w:r>
        <w:r>
          <w:rPr>
            <w:color w:val="0E101A"/>
            <w:sz w:val="24"/>
            <w:szCs w:val="24"/>
          </w:rPr>
          <w:t>(54)</w:t>
        </w:r>
        <w:r>
          <w:rPr>
            <w:color w:val="0E101A"/>
            <w:sz w:val="24"/>
            <w:szCs w:val="24"/>
          </w:rPr>
          <w:fldChar w:fldCharType="end"/>
        </w:r>
        <w:r>
          <w:rPr>
            <w:color w:val="0E101A"/>
            <w:sz w:val="24"/>
            <w:szCs w:val="24"/>
          </w:rPr>
          <w:t>).</w:t>
        </w:r>
      </w:ins>
    </w:p>
    <w:p w14:paraId="28D4C95A" w14:textId="34F78AC8" w:rsidR="0048593E" w:rsidRDefault="00000000">
      <w:pPr>
        <w:pBdr>
          <w:top w:val="nil"/>
          <w:left w:val="nil"/>
          <w:bottom w:val="nil"/>
          <w:right w:val="nil"/>
          <w:between w:val="nil"/>
        </w:pBdr>
        <w:spacing w:line="360" w:lineRule="auto"/>
        <w:rPr>
          <w:sz w:val="24"/>
          <w:szCs w:val="24"/>
        </w:rPr>
        <w:pPrChange w:id="1346" w:author="Sophie Bur" w:date="2024-03-19T11:59:00Z">
          <w:pPr>
            <w:pBdr>
              <w:top w:val="nil"/>
              <w:left w:val="nil"/>
              <w:bottom w:val="nil"/>
              <w:right w:val="nil"/>
              <w:between w:val="nil"/>
            </w:pBdr>
            <w:jc w:val="both"/>
          </w:pPr>
        </w:pPrChange>
      </w:pPr>
      <w:r>
        <w:rPr>
          <w:sz w:val="24"/>
          <w:szCs w:val="24"/>
        </w:rPr>
        <w:t xml:space="preserve"> A drawback of the current approach is that we have focused on single-animal tracking, and it invites further development of applications for multi-animal tracking; this is relatively straightforward as a multi-animal DLC approach </w:t>
      </w:r>
      <w:del w:id="1347" w:author="Sophie Bur" w:date="2024-03-19T11:59:00Z">
        <w:r>
          <w:rPr>
            <w:sz w:val="24"/>
            <w:szCs w:val="24"/>
          </w:rPr>
          <w:delText xml:space="preserve">is </w:delText>
        </w:r>
      </w:del>
      <w:r>
        <w:rPr>
          <w:sz w:val="24"/>
          <w:szCs w:val="24"/>
        </w:rPr>
        <w:t xml:space="preserve">already </w:t>
      </w:r>
      <w:del w:id="1348" w:author="Sophie Bur" w:date="2024-03-19T11:59:00Z">
        <w:r>
          <w:rPr>
            <w:sz w:val="24"/>
            <w:szCs w:val="24"/>
          </w:rPr>
          <w:delText>developed</w:delText>
        </w:r>
      </w:del>
      <w:ins w:id="1349" w:author="Sophie Bur" w:date="2024-03-19T11:59:00Z">
        <w:r>
          <w:rPr>
            <w:sz w:val="24"/>
            <w:szCs w:val="24"/>
          </w:rPr>
          <w:t>exists</w:t>
        </w:r>
      </w:ins>
      <w:r>
        <w:rPr>
          <w:sz w:val="24"/>
          <w:szCs w:val="24"/>
        </w:rPr>
        <w:t xml:space="preserve"> </w:t>
      </w:r>
      <w:r>
        <w:fldChar w:fldCharType="begin"/>
      </w:r>
      <w:r>
        <w:instrText>HYPERLINK "https://www.zotero.org/google-docs/?zYfDLV" \h</w:instrText>
      </w:r>
      <w:r>
        <w:fldChar w:fldCharType="separate"/>
      </w:r>
      <w:del w:id="1350" w:author="Sophie Bur" w:date="2024-03-19T11:59:00Z">
        <w:r>
          <w:rPr>
            <w:sz w:val="24"/>
            <w:szCs w:val="24"/>
          </w:rPr>
          <w:delText>(</w:delText>
        </w:r>
      </w:del>
      <w:ins w:id="1351" w:author="Sophie Bur" w:date="2024-03-19T11:59:00Z">
        <w:r>
          <w:rPr>
            <w:sz w:val="24"/>
            <w:szCs w:val="24"/>
          </w:rPr>
          <w:t>(55)</w:t>
        </w:r>
      </w:ins>
      <w:r>
        <w:rPr>
          <w:sz w:val="24"/>
          <w:szCs w:val="24"/>
        </w:rPr>
        <w:fldChar w:fldCharType="end"/>
      </w:r>
      <w:del w:id="1352" w:author="Sophie Bur" w:date="2024-03-19T11:59:00Z">
        <w:r>
          <w:fldChar w:fldCharType="begin"/>
        </w:r>
        <w:r>
          <w:delInstrText>HYPERLINK "https://www.zotero.org/google-docs/?zYfDLV" \h</w:delInstrText>
        </w:r>
        <w:r>
          <w:fldChar w:fldCharType="separate"/>
        </w:r>
        <w:r>
          <w:rPr>
            <w:i/>
            <w:sz w:val="24"/>
            <w:szCs w:val="24"/>
          </w:rPr>
          <w:delText>44</w:delText>
        </w:r>
        <w:r>
          <w:rPr>
            <w:i/>
            <w:sz w:val="24"/>
            <w:szCs w:val="24"/>
          </w:rPr>
          <w:fldChar w:fldCharType="end"/>
        </w:r>
        <w:r>
          <w:fldChar w:fldCharType="begin"/>
        </w:r>
        <w:r>
          <w:delInstrText>HYPERLINK "https://www.zotero.org/google-docs/?zYfDLV" \h</w:delInstrText>
        </w:r>
        <w:r>
          <w:fldChar w:fldCharType="separate"/>
        </w:r>
        <w:r>
          <w:rPr>
            <w:sz w:val="24"/>
            <w:szCs w:val="24"/>
          </w:rPr>
          <w:delText>)</w:delText>
        </w:r>
        <w:r>
          <w:rPr>
            <w:sz w:val="24"/>
            <w:szCs w:val="24"/>
          </w:rPr>
          <w:fldChar w:fldCharType="end"/>
        </w:r>
        <w:r>
          <w:rPr>
            <w:sz w:val="24"/>
            <w:szCs w:val="24"/>
          </w:rPr>
          <w:delText>.</w:delText>
        </w:r>
      </w:del>
      <w:ins w:id="1353" w:author="Sophie Bur" w:date="2024-03-19T11:59:00Z">
        <w:r>
          <w:rPr>
            <w:sz w:val="24"/>
            <w:szCs w:val="24"/>
          </w:rPr>
          <w:t>.</w:t>
        </w:r>
      </w:ins>
      <w:r>
        <w:rPr>
          <w:sz w:val="24"/>
          <w:szCs w:val="24"/>
        </w:rPr>
        <w:t xml:space="preserve"> </w:t>
      </w:r>
    </w:p>
    <w:p w14:paraId="1793E6F0" w14:textId="77777777" w:rsidR="00B028CC" w:rsidRDefault="00B028CC">
      <w:pPr>
        <w:pBdr>
          <w:top w:val="nil"/>
          <w:left w:val="nil"/>
          <w:bottom w:val="nil"/>
          <w:right w:val="nil"/>
          <w:between w:val="nil"/>
        </w:pBdr>
        <w:jc w:val="both"/>
        <w:rPr>
          <w:del w:id="1354" w:author="Sophie Bur" w:date="2024-03-19T11:59:00Z"/>
          <w:sz w:val="24"/>
          <w:szCs w:val="24"/>
        </w:rPr>
      </w:pPr>
    </w:p>
    <w:p w14:paraId="063D4EA7" w14:textId="269E04BB" w:rsidR="0048593E" w:rsidRDefault="00000000">
      <w:pPr>
        <w:pBdr>
          <w:top w:val="nil"/>
          <w:left w:val="nil"/>
          <w:bottom w:val="nil"/>
          <w:right w:val="nil"/>
          <w:between w:val="nil"/>
        </w:pBdr>
        <w:spacing w:line="360" w:lineRule="auto"/>
        <w:ind w:firstLine="720"/>
        <w:rPr>
          <w:sz w:val="24"/>
          <w:szCs w:val="24"/>
        </w:rPr>
        <w:pPrChange w:id="1355" w:author="Sophie Bur" w:date="2024-03-19T11:59:00Z">
          <w:pPr>
            <w:pBdr>
              <w:top w:val="nil"/>
              <w:left w:val="nil"/>
              <w:bottom w:val="nil"/>
              <w:right w:val="nil"/>
              <w:between w:val="nil"/>
            </w:pBdr>
            <w:jc w:val="both"/>
          </w:pPr>
        </w:pPrChange>
      </w:pPr>
      <w:del w:id="1356" w:author="Sophie Bur" w:date="2024-03-19T11:59:00Z">
        <w:r>
          <w:rPr>
            <w:sz w:val="24"/>
            <w:szCs w:val="24"/>
          </w:rPr>
          <w:delText>This</w:delText>
        </w:r>
      </w:del>
      <w:ins w:id="1357" w:author="Sophie Bur" w:date="2024-03-19T11:59:00Z">
        <w:r>
          <w:rPr>
            <w:sz w:val="24"/>
            <w:szCs w:val="24"/>
          </w:rPr>
          <w:t>Our</w:t>
        </w:r>
      </w:ins>
      <w:r>
        <w:rPr>
          <w:sz w:val="24"/>
          <w:szCs w:val="24"/>
        </w:rPr>
        <w:t xml:space="preserve"> approach, </w:t>
      </w:r>
      <w:del w:id="1358" w:author="Sophie Bur" w:date="2024-03-19T11:59:00Z">
        <w:r>
          <w:rPr>
            <w:sz w:val="24"/>
            <w:szCs w:val="24"/>
          </w:rPr>
          <w:delText>developing morphometry</w:delText>
        </w:r>
      </w:del>
      <w:ins w:id="1359" w:author="Sophie Bur" w:date="2024-03-19T11:59:00Z">
        <w:r>
          <w:rPr>
            <w:sz w:val="24"/>
            <w:szCs w:val="24"/>
          </w:rPr>
          <w:t>advancing morphometric</w:t>
        </w:r>
      </w:ins>
      <w:r>
        <w:rPr>
          <w:sz w:val="24"/>
          <w:szCs w:val="24"/>
        </w:rPr>
        <w:t xml:space="preserve"> studies </w:t>
      </w:r>
      <w:del w:id="1360" w:author="Sophie Bur" w:date="2024-03-19T11:59:00Z">
        <w:r>
          <w:rPr>
            <w:sz w:val="24"/>
            <w:szCs w:val="24"/>
          </w:rPr>
          <w:delText xml:space="preserve">to the next level by progressing </w:delText>
        </w:r>
      </w:del>
      <w:r>
        <w:rPr>
          <w:sz w:val="24"/>
          <w:szCs w:val="24"/>
        </w:rPr>
        <w:t xml:space="preserve">from bony structures to elastic structures, can </w:t>
      </w:r>
      <w:del w:id="1361" w:author="Sophie Bur" w:date="2024-03-19T11:59:00Z">
        <w:r>
          <w:rPr>
            <w:sz w:val="24"/>
            <w:szCs w:val="24"/>
          </w:rPr>
          <w:delText>help in answering a wide range of questions in species ranging from birds and primates to pinnipeds and frogs. The gular sacs of the greater sage grouse (</w:delText>
        </w:r>
        <w:r>
          <w:rPr>
            <w:i/>
            <w:sz w:val="24"/>
            <w:szCs w:val="24"/>
          </w:rPr>
          <w:delText xml:space="preserve">Centrocercus urophasianus, </w:delText>
        </w:r>
        <w:r>
          <w:rPr>
            <w:sz w:val="24"/>
            <w:szCs w:val="24"/>
          </w:rPr>
          <w:delText xml:space="preserve">Figure 1) serve as a great example here. This species, inhabiting wide areas of Northamerica, is an important indicator species for the sagebrush steppe ecosystem </w:delText>
        </w:r>
        <w:r>
          <w:fldChar w:fldCharType="begin"/>
        </w:r>
        <w:r>
          <w:delInstrText>HYPERLINK "https://www.zotero.org/google-docs/?JmLLCC" \h</w:delInstrText>
        </w:r>
        <w:r>
          <w:fldChar w:fldCharType="separate"/>
        </w:r>
        <w:r>
          <w:rPr>
            <w:sz w:val="24"/>
            <w:szCs w:val="24"/>
          </w:rPr>
          <w:delText>(</w:delText>
        </w:r>
        <w:r>
          <w:rPr>
            <w:sz w:val="24"/>
            <w:szCs w:val="24"/>
          </w:rPr>
          <w:fldChar w:fldCharType="end"/>
        </w:r>
        <w:r>
          <w:fldChar w:fldCharType="begin"/>
        </w:r>
        <w:r>
          <w:delInstrText>HYPERLINK "https://www.zotero.org/google-docs/?JmLLCC" \h</w:delInstrText>
        </w:r>
        <w:r>
          <w:fldChar w:fldCharType="separate"/>
        </w:r>
        <w:r>
          <w:rPr>
            <w:i/>
            <w:sz w:val="24"/>
            <w:szCs w:val="24"/>
          </w:rPr>
          <w:delText>18</w:delText>
        </w:r>
        <w:r>
          <w:rPr>
            <w:i/>
            <w:sz w:val="24"/>
            <w:szCs w:val="24"/>
          </w:rPr>
          <w:fldChar w:fldCharType="end"/>
        </w:r>
        <w:r>
          <w:fldChar w:fldCharType="begin"/>
        </w:r>
        <w:r>
          <w:delInstrText>HYPERLINK "https://www.zotero.org/google-docs/?JmLLCC" \h</w:delInstrText>
        </w:r>
        <w:r>
          <w:fldChar w:fldCharType="separate"/>
        </w:r>
        <w:r>
          <w:rPr>
            <w:sz w:val="24"/>
            <w:szCs w:val="24"/>
          </w:rPr>
          <w:delText>)</w:delText>
        </w:r>
        <w:r>
          <w:rPr>
            <w:sz w:val="24"/>
            <w:szCs w:val="24"/>
          </w:rPr>
          <w:fldChar w:fldCharType="end"/>
        </w:r>
        <w:r>
          <w:rPr>
            <w:sz w:val="24"/>
            <w:szCs w:val="24"/>
          </w:rPr>
          <w:delText xml:space="preserve">. Further study on gular sac dynamics can also answer species-specific ecological questions, for example on their influence on respiration or thermoregulation. Tracking of demi-circular biological objects could </w:delText>
        </w:r>
      </w:del>
      <w:r>
        <w:rPr>
          <w:sz w:val="24"/>
          <w:szCs w:val="24"/>
        </w:rPr>
        <w:t xml:space="preserve">potentially </w:t>
      </w:r>
      <w:del w:id="1362" w:author="Sophie Bur" w:date="2024-03-19T11:59:00Z">
        <w:r>
          <w:rPr>
            <w:sz w:val="24"/>
            <w:szCs w:val="24"/>
          </w:rPr>
          <w:delText>also be used to assess the health  and development of the species through pure observation, serving as an indicator of ecosystem health. The</w:delText>
        </w:r>
      </w:del>
      <w:ins w:id="1363" w:author="Sophie Bur" w:date="2024-03-19T11:59:00Z">
        <w:r>
          <w:rPr>
            <w:sz w:val="24"/>
            <w:szCs w:val="24"/>
          </w:rPr>
          <w:t>address diverse questions across various species, encompassing birds, primates, pinnipeds, and frogs. Consider for example that the</w:t>
        </w:r>
      </w:ins>
      <w:r>
        <w:rPr>
          <w:sz w:val="24"/>
          <w:szCs w:val="24"/>
        </w:rPr>
        <w:t xml:space="preserve"> role of vocal sacs in anuran vocalizations is well documented, but additional functions have been proposed related to respiration, buoyancy control, chemical signaling</w:t>
      </w:r>
      <w:ins w:id="1364" w:author="Sophie Bur" w:date="2024-03-19T11:59:00Z">
        <w:r>
          <w:rPr>
            <w:sz w:val="24"/>
            <w:szCs w:val="24"/>
          </w:rPr>
          <w:t>,</w:t>
        </w:r>
      </w:ins>
      <w:r>
        <w:rPr>
          <w:sz w:val="24"/>
          <w:szCs w:val="24"/>
        </w:rPr>
        <w:t xml:space="preserve"> or even thermoregulation </w:t>
      </w:r>
      <w:del w:id="1365" w:author="Sophie Bur" w:date="2024-03-19T11:59:00Z">
        <w:r>
          <w:fldChar w:fldCharType="begin"/>
        </w:r>
        <w:r>
          <w:delInstrText>HYPERLINK "https://www.zotero.org/google-docs/?LsdPbv" \h</w:delInstrText>
        </w:r>
        <w:r>
          <w:fldChar w:fldCharType="separate"/>
        </w:r>
        <w:r>
          <w:rPr>
            <w:sz w:val="24"/>
            <w:szCs w:val="24"/>
          </w:rPr>
          <w:delText>(</w:delText>
        </w:r>
        <w:r>
          <w:rPr>
            <w:sz w:val="24"/>
            <w:szCs w:val="24"/>
          </w:rPr>
          <w:fldChar w:fldCharType="end"/>
        </w:r>
        <w:r>
          <w:fldChar w:fldCharType="begin"/>
        </w:r>
        <w:r>
          <w:delInstrText>HYPERLINK "https://www.zotero.org/google-docs/?LsdPbv" \h</w:delInstrText>
        </w:r>
        <w:r>
          <w:fldChar w:fldCharType="separate"/>
        </w:r>
        <w:r>
          <w:rPr>
            <w:i/>
            <w:sz w:val="24"/>
            <w:szCs w:val="24"/>
          </w:rPr>
          <w:delText>17</w:delText>
        </w:r>
        <w:r>
          <w:rPr>
            <w:i/>
            <w:sz w:val="24"/>
            <w:szCs w:val="24"/>
          </w:rPr>
          <w:fldChar w:fldCharType="end"/>
        </w:r>
        <w:r>
          <w:fldChar w:fldCharType="begin"/>
        </w:r>
        <w:r>
          <w:delInstrText>HYPERLINK "https://www.zotero.org/google-docs/?LsdPbv" \h</w:delInstrText>
        </w:r>
        <w:r>
          <w:fldChar w:fldCharType="separate"/>
        </w:r>
        <w:r>
          <w:rPr>
            <w:sz w:val="24"/>
            <w:szCs w:val="24"/>
          </w:rPr>
          <w:delText>)</w:delText>
        </w:r>
        <w:r>
          <w:rPr>
            <w:sz w:val="24"/>
            <w:szCs w:val="24"/>
          </w:rPr>
          <w:fldChar w:fldCharType="end"/>
        </w:r>
        <w:r>
          <w:rPr>
            <w:sz w:val="24"/>
            <w:szCs w:val="24"/>
          </w:rPr>
          <w:delText>. The</w:delText>
        </w:r>
      </w:del>
      <w:ins w:id="1366" w:author="Sophie Bur" w:date="2024-03-19T11:59:00Z">
        <w:r>
          <w:fldChar w:fldCharType="begin"/>
        </w:r>
        <w:r>
          <w:instrText>HYPERLINK "https://www.zotero.org/google-docs/?tCTpcb" \h</w:instrText>
        </w:r>
        <w:r>
          <w:fldChar w:fldCharType="separate"/>
        </w:r>
        <w:r>
          <w:rPr>
            <w:sz w:val="24"/>
            <w:szCs w:val="24"/>
          </w:rPr>
          <w:t>(17)</w:t>
        </w:r>
        <w:r>
          <w:rPr>
            <w:sz w:val="24"/>
            <w:szCs w:val="24"/>
          </w:rPr>
          <w:fldChar w:fldCharType="end"/>
        </w:r>
        <w:r>
          <w:rPr>
            <w:sz w:val="24"/>
            <w:szCs w:val="24"/>
          </w:rPr>
          <w:t>. In sum, the</w:t>
        </w:r>
      </w:ins>
      <w:r>
        <w:rPr>
          <w:sz w:val="24"/>
          <w:szCs w:val="24"/>
        </w:rPr>
        <w:t xml:space="preserve"> ability to study vocal sac dynamics in detail will help shed light on this multi-functionality </w:t>
      </w:r>
      <w:del w:id="1367" w:author="Sophie Bur" w:date="2024-03-19T11:59:00Z">
        <w:r>
          <w:fldChar w:fldCharType="begin"/>
        </w:r>
        <w:r>
          <w:delInstrText>HYPERLINK "https://www.zotero.org/google-docs/?m11S0y" \h</w:delInstrText>
        </w:r>
        <w:r>
          <w:fldChar w:fldCharType="separate"/>
        </w:r>
        <w:r>
          <w:rPr>
            <w:sz w:val="24"/>
            <w:szCs w:val="24"/>
          </w:rPr>
          <w:delText>(</w:delText>
        </w:r>
        <w:r>
          <w:rPr>
            <w:sz w:val="24"/>
            <w:szCs w:val="24"/>
          </w:rPr>
          <w:fldChar w:fldCharType="end"/>
        </w:r>
        <w:r>
          <w:fldChar w:fldCharType="begin"/>
        </w:r>
        <w:r>
          <w:delInstrText>HYPERLINK "https://www.zotero.org/google-docs/?m11S0y" \h</w:delInstrText>
        </w:r>
        <w:r>
          <w:fldChar w:fldCharType="separate"/>
        </w:r>
        <w:r>
          <w:rPr>
            <w:i/>
            <w:sz w:val="24"/>
            <w:szCs w:val="24"/>
          </w:rPr>
          <w:delText>17</w:delText>
        </w:r>
        <w:r>
          <w:rPr>
            <w:i/>
            <w:sz w:val="24"/>
            <w:szCs w:val="24"/>
          </w:rPr>
          <w:fldChar w:fldCharType="end"/>
        </w:r>
        <w:r>
          <w:fldChar w:fldCharType="begin"/>
        </w:r>
        <w:r>
          <w:delInstrText>HYPERLINK "https://www.zotero.org/google-docs/?m11S0y" \h</w:delInstrText>
        </w:r>
        <w:r>
          <w:fldChar w:fldCharType="separate"/>
        </w:r>
        <w:r>
          <w:rPr>
            <w:sz w:val="24"/>
            <w:szCs w:val="24"/>
          </w:rPr>
          <w:delText>)</w:delText>
        </w:r>
        <w:r>
          <w:rPr>
            <w:sz w:val="24"/>
            <w:szCs w:val="24"/>
          </w:rPr>
          <w:fldChar w:fldCharType="end"/>
        </w:r>
        <w:r>
          <w:rPr>
            <w:sz w:val="24"/>
            <w:szCs w:val="24"/>
          </w:rPr>
          <w:delText>.</w:delText>
        </w:r>
      </w:del>
      <w:ins w:id="1368" w:author="Sophie Bur" w:date="2024-03-19T11:59:00Z">
        <w:r>
          <w:fldChar w:fldCharType="begin"/>
        </w:r>
        <w:r>
          <w:instrText>HYPERLINK "https://www.zotero.org/google-docs/?cULzcW" \h</w:instrText>
        </w:r>
        <w:r>
          <w:fldChar w:fldCharType="separate"/>
        </w:r>
        <w:r>
          <w:rPr>
            <w:sz w:val="24"/>
            <w:szCs w:val="24"/>
          </w:rPr>
          <w:t>(17)</w:t>
        </w:r>
        <w:r>
          <w:rPr>
            <w:sz w:val="24"/>
            <w:szCs w:val="24"/>
          </w:rPr>
          <w:fldChar w:fldCharType="end"/>
        </w:r>
        <w:r>
          <w:rPr>
            <w:sz w:val="24"/>
            <w:szCs w:val="24"/>
          </w:rPr>
          <w:t xml:space="preserve">. Furthermore, tracking of semi-circular biological objects could also be used to assess the health and development of the species through pure observation, serving as an indicator of ecosystem health. </w:t>
        </w:r>
      </w:ins>
      <w:r>
        <w:rPr>
          <w:sz w:val="24"/>
          <w:szCs w:val="24"/>
        </w:rPr>
        <w:t xml:space="preserve"> </w:t>
      </w:r>
    </w:p>
    <w:p w14:paraId="17284730" w14:textId="77777777" w:rsidR="00B028CC" w:rsidRDefault="00B028CC">
      <w:pPr>
        <w:pBdr>
          <w:top w:val="nil"/>
          <w:left w:val="nil"/>
          <w:bottom w:val="nil"/>
          <w:right w:val="nil"/>
          <w:between w:val="nil"/>
        </w:pBdr>
        <w:jc w:val="both"/>
        <w:rPr>
          <w:del w:id="1369" w:author="Sophie Bur" w:date="2024-03-19T11:59:00Z"/>
          <w:sz w:val="24"/>
          <w:szCs w:val="24"/>
        </w:rPr>
      </w:pPr>
    </w:p>
    <w:p w14:paraId="78FEFEAF" w14:textId="0F7082F0" w:rsidR="0048593E" w:rsidRDefault="00000000">
      <w:pPr>
        <w:spacing w:line="360" w:lineRule="auto"/>
        <w:rPr>
          <w:sz w:val="24"/>
          <w:szCs w:val="24"/>
        </w:rPr>
        <w:pPrChange w:id="1370" w:author="Sophie Bur" w:date="2024-03-19T11:59:00Z">
          <w:pPr>
            <w:jc w:val="both"/>
          </w:pPr>
        </w:pPrChange>
      </w:pPr>
      <w:del w:id="1371" w:author="Sophie Bur" w:date="2024-03-19T11:59:00Z">
        <w:r>
          <w:rPr>
            <w:sz w:val="24"/>
            <w:szCs w:val="24"/>
          </w:rPr>
          <w:tab/>
          <w:delText>The</w:delText>
        </w:r>
      </w:del>
      <w:ins w:id="1372" w:author="Sophie Bur" w:date="2024-03-19T11:59:00Z">
        <w:r>
          <w:rPr>
            <w:sz w:val="24"/>
            <w:szCs w:val="24"/>
          </w:rPr>
          <w:tab/>
          <w:t>To conclude, the</w:t>
        </w:r>
      </w:ins>
      <w:r>
        <w:rPr>
          <w:sz w:val="24"/>
          <w:szCs w:val="24"/>
        </w:rPr>
        <w:t xml:space="preserve"> current open-source dataset, open-source computer vision tools, </w:t>
      </w:r>
      <w:del w:id="1373" w:author="Sophie Bur" w:date="2024-03-19T11:59:00Z">
        <w:r>
          <w:rPr>
            <w:sz w:val="24"/>
            <w:szCs w:val="24"/>
          </w:rPr>
          <w:delText xml:space="preserve">and </w:delText>
        </w:r>
      </w:del>
      <w:r>
        <w:rPr>
          <w:sz w:val="24"/>
          <w:szCs w:val="24"/>
        </w:rPr>
        <w:t>benchmarking</w:t>
      </w:r>
      <w:ins w:id="1374" w:author="Sophie Bur" w:date="2024-03-19T11:59:00Z">
        <w:r>
          <w:rPr>
            <w:sz w:val="24"/>
            <w:szCs w:val="24"/>
          </w:rPr>
          <w:t>,</w:t>
        </w:r>
      </w:ins>
      <w:r>
        <w:rPr>
          <w:sz w:val="24"/>
          <w:szCs w:val="24"/>
        </w:rPr>
        <w:t xml:space="preserve"> and proof-of-concept analysis provide a way </w:t>
      </w:r>
      <w:del w:id="1375" w:author="Sophie Bur" w:date="2024-03-19T11:59:00Z">
        <w:r>
          <w:rPr>
            <w:sz w:val="24"/>
            <w:szCs w:val="24"/>
          </w:rPr>
          <w:delText>forward in studying</w:delText>
        </w:r>
      </w:del>
      <w:ins w:id="1376" w:author="Sophie Bur" w:date="2024-03-19T11:59:00Z">
        <w:r>
          <w:rPr>
            <w:sz w:val="24"/>
            <w:szCs w:val="24"/>
          </w:rPr>
          <w:t>to study</w:t>
        </w:r>
      </w:ins>
      <w:r>
        <w:rPr>
          <w:sz w:val="24"/>
          <w:szCs w:val="24"/>
        </w:rPr>
        <w:t xml:space="preserve"> diverse biological structures (see Figure 1). </w:t>
      </w:r>
      <w:del w:id="1377" w:author="Sophie Bur" w:date="2024-03-19T11:59:00Z">
        <w:r>
          <w:rPr>
            <w:sz w:val="24"/>
            <w:szCs w:val="24"/>
          </w:rPr>
          <w:delText>In the</w:delText>
        </w:r>
      </w:del>
      <w:ins w:id="1378" w:author="Sophie Bur" w:date="2024-03-19T11:59:00Z">
        <w:r>
          <w:rPr>
            <w:sz w:val="24"/>
            <w:szCs w:val="24"/>
          </w:rPr>
          <w:t>The</w:t>
        </w:r>
      </w:ins>
      <w:r>
        <w:rPr>
          <w:sz w:val="24"/>
          <w:szCs w:val="24"/>
        </w:rPr>
        <w:t xml:space="preserve"> current highlighted case of </w:t>
      </w:r>
      <w:del w:id="1379" w:author="Sophie Bur" w:date="2024-03-19T11:59:00Z">
        <w:r>
          <w:rPr>
            <w:sz w:val="24"/>
            <w:szCs w:val="24"/>
          </w:rPr>
          <w:lastRenderedPageBreak/>
          <w:delText>Siamang</w:delText>
        </w:r>
      </w:del>
      <w:ins w:id="1380" w:author="Sophie Bur" w:date="2024-03-19T11:59:00Z">
        <w:r>
          <w:rPr>
            <w:sz w:val="24"/>
            <w:szCs w:val="24"/>
          </w:rPr>
          <w:t>siamang</w:t>
        </w:r>
      </w:ins>
      <w:r>
        <w:rPr>
          <w:sz w:val="24"/>
          <w:szCs w:val="24"/>
        </w:rPr>
        <w:t xml:space="preserve"> air sacs </w:t>
      </w:r>
      <w:del w:id="1381" w:author="Sophie Bur" w:date="2024-03-19T11:59:00Z">
        <w:r>
          <w:rPr>
            <w:sz w:val="24"/>
            <w:szCs w:val="24"/>
          </w:rPr>
          <w:delText xml:space="preserve">it </w:delText>
        </w:r>
      </w:del>
      <w:r>
        <w:rPr>
          <w:sz w:val="24"/>
          <w:szCs w:val="24"/>
        </w:rPr>
        <w:t>can help</w:t>
      </w:r>
      <w:ins w:id="1382" w:author="Sophie Bur" w:date="2024-03-19T11:59:00Z">
        <w:r>
          <w:rPr>
            <w:sz w:val="24"/>
            <w:szCs w:val="24"/>
          </w:rPr>
          <w:t xml:space="preserve"> us</w:t>
        </w:r>
      </w:ins>
      <w:r>
        <w:rPr>
          <w:sz w:val="24"/>
          <w:szCs w:val="24"/>
        </w:rPr>
        <w:t xml:space="preserve"> understand the adaptive functions of these extreme biological modifications. We</w:t>
      </w:r>
      <w:del w:id="1383" w:author="Sophie Bur" w:date="2024-03-19T11:59:00Z">
        <w:r>
          <w:rPr>
            <w:sz w:val="24"/>
            <w:szCs w:val="24"/>
          </w:rPr>
          <w:delText xml:space="preserve"> thereby</w:delText>
        </w:r>
      </w:del>
      <w:r>
        <w:rPr>
          <w:sz w:val="24"/>
          <w:szCs w:val="24"/>
        </w:rPr>
        <w:t xml:space="preserve"> invite the community to study the dynamic modulation of elastic </w:t>
      </w:r>
      <w:ins w:id="1384" w:author="Sophie Bur" w:date="2024-03-19T11:59:00Z">
        <w:r>
          <w:rPr>
            <w:sz w:val="24"/>
            <w:szCs w:val="24"/>
          </w:rPr>
          <w:t xml:space="preserve">circular </w:t>
        </w:r>
      </w:ins>
      <w:r>
        <w:rPr>
          <w:sz w:val="24"/>
          <w:szCs w:val="24"/>
        </w:rPr>
        <w:t>structures in animals.</w:t>
      </w:r>
    </w:p>
    <w:p w14:paraId="697D6B3E" w14:textId="77777777" w:rsidR="0048593E" w:rsidRDefault="00000000">
      <w:pPr>
        <w:pBdr>
          <w:top w:val="nil"/>
          <w:left w:val="nil"/>
          <w:bottom w:val="nil"/>
          <w:right w:val="nil"/>
          <w:between w:val="nil"/>
        </w:pBdr>
        <w:spacing w:line="360" w:lineRule="auto"/>
        <w:rPr>
          <w:b/>
          <w:sz w:val="24"/>
          <w:szCs w:val="24"/>
        </w:rPr>
        <w:pPrChange w:id="1385" w:author="Sophie Bur" w:date="2024-03-19T11:59:00Z">
          <w:pPr>
            <w:pBdr>
              <w:top w:val="nil"/>
              <w:left w:val="nil"/>
              <w:bottom w:val="nil"/>
              <w:right w:val="nil"/>
              <w:between w:val="nil"/>
            </w:pBdr>
            <w:jc w:val="both"/>
          </w:pPr>
        </w:pPrChange>
      </w:pPr>
      <w:r>
        <w:br w:type="page"/>
      </w:r>
    </w:p>
    <w:p w14:paraId="6A5BF8D1" w14:textId="77777777" w:rsidR="00B028CC" w:rsidRDefault="00000000">
      <w:pPr>
        <w:pBdr>
          <w:top w:val="nil"/>
          <w:left w:val="nil"/>
          <w:bottom w:val="nil"/>
          <w:right w:val="nil"/>
          <w:between w:val="nil"/>
        </w:pBdr>
        <w:jc w:val="both"/>
        <w:rPr>
          <w:del w:id="1386" w:author="Sophie Bur" w:date="2024-03-19T11:59:00Z"/>
          <w:b/>
          <w:color w:val="000000"/>
          <w:sz w:val="24"/>
          <w:szCs w:val="24"/>
        </w:rPr>
      </w:pPr>
      <w:del w:id="1387" w:author="Sophie Bur" w:date="2024-03-19T11:59:00Z">
        <w:r>
          <w:rPr>
            <w:b/>
            <w:color w:val="000000"/>
            <w:sz w:val="24"/>
            <w:szCs w:val="24"/>
          </w:rPr>
          <w:lastRenderedPageBreak/>
          <w:delText>Materials and Methods</w:delText>
        </w:r>
      </w:del>
    </w:p>
    <w:p w14:paraId="65655CA4" w14:textId="77777777" w:rsidR="00B028CC" w:rsidRDefault="00B028CC">
      <w:pPr>
        <w:pBdr>
          <w:top w:val="nil"/>
          <w:left w:val="nil"/>
          <w:bottom w:val="nil"/>
          <w:right w:val="nil"/>
          <w:between w:val="nil"/>
        </w:pBdr>
        <w:jc w:val="both"/>
        <w:rPr>
          <w:del w:id="1388" w:author="Sophie Bur" w:date="2024-03-19T11:59:00Z"/>
          <w:b/>
          <w:sz w:val="24"/>
          <w:szCs w:val="24"/>
        </w:rPr>
      </w:pPr>
    </w:p>
    <w:p w14:paraId="7C9FDCEF" w14:textId="77777777" w:rsidR="00B028CC" w:rsidRDefault="00000000">
      <w:pPr>
        <w:pBdr>
          <w:top w:val="nil"/>
          <w:left w:val="nil"/>
          <w:bottom w:val="nil"/>
          <w:right w:val="nil"/>
          <w:between w:val="nil"/>
        </w:pBdr>
        <w:ind w:firstLine="720"/>
        <w:jc w:val="both"/>
        <w:rPr>
          <w:del w:id="1389" w:author="Sophie Bur" w:date="2024-03-19T11:59:00Z"/>
          <w:b/>
          <w:sz w:val="24"/>
          <w:szCs w:val="24"/>
        </w:rPr>
      </w:pPr>
      <w:del w:id="1390" w:author="Sophie Bur" w:date="2024-03-19T11:59:00Z">
        <w:r>
          <w:rPr>
            <w:b/>
            <w:sz w:val="24"/>
            <w:szCs w:val="24"/>
          </w:rPr>
          <w:delText>Overview</w:delText>
        </w:r>
      </w:del>
    </w:p>
    <w:p w14:paraId="1BEBC978" w14:textId="77777777" w:rsidR="00B028CC" w:rsidRDefault="00B028CC">
      <w:pPr>
        <w:pBdr>
          <w:top w:val="nil"/>
          <w:left w:val="nil"/>
          <w:bottom w:val="nil"/>
          <w:right w:val="nil"/>
          <w:between w:val="nil"/>
        </w:pBdr>
        <w:ind w:firstLine="720"/>
        <w:jc w:val="both"/>
        <w:rPr>
          <w:del w:id="1391" w:author="Sophie Bur" w:date="2024-03-19T11:59:00Z"/>
          <w:b/>
          <w:sz w:val="24"/>
          <w:szCs w:val="24"/>
        </w:rPr>
      </w:pPr>
    </w:p>
    <w:p w14:paraId="3F9CB1D2" w14:textId="77777777" w:rsidR="00B028CC" w:rsidRDefault="00000000">
      <w:pPr>
        <w:pBdr>
          <w:top w:val="nil"/>
          <w:left w:val="nil"/>
          <w:bottom w:val="nil"/>
          <w:right w:val="nil"/>
          <w:between w:val="nil"/>
        </w:pBdr>
        <w:spacing w:line="276" w:lineRule="auto"/>
        <w:jc w:val="both"/>
        <w:rPr>
          <w:del w:id="1392" w:author="Sophie Bur" w:date="2024-03-19T11:59:00Z"/>
          <w:sz w:val="24"/>
          <w:szCs w:val="24"/>
        </w:rPr>
      </w:pPr>
      <w:del w:id="1393" w:author="Sophie Bur" w:date="2024-03-19T11:59:00Z">
        <w:r>
          <w:rPr>
            <w:b/>
            <w:sz w:val="24"/>
            <w:szCs w:val="24"/>
          </w:rPr>
          <w:tab/>
          <w:delText xml:space="preserve">I) </w:delText>
        </w:r>
        <w:r>
          <w:rPr>
            <w:color w:val="0E101A"/>
            <w:sz w:val="24"/>
            <w:szCs w:val="24"/>
          </w:rPr>
          <w:delText xml:space="preserve">Audiovisual recordings were made of six Siamang (Table 2) in captivity over a combined period of about a month in the summer of 2022 (see Audiovisual Dataset). </w:delText>
        </w:r>
        <w:r>
          <w:rPr>
            <w:b/>
            <w:color w:val="0E101A"/>
            <w:sz w:val="24"/>
            <w:szCs w:val="24"/>
          </w:rPr>
          <w:delText>II)</w:delText>
        </w:r>
        <w:r>
          <w:rPr>
            <w:color w:val="0E101A"/>
            <w:sz w:val="24"/>
            <w:szCs w:val="24"/>
          </w:rPr>
          <w:delText xml:space="preserve"> We investigated two approaches to track the recorded air sac inflations automatically. We used 1) circle tracking through mathematical transformations with the Hough Transformation, an analytic approach, finding circular shapes in images geometrically and 2) circle tracking through point tracking using a trained DeepLabCut model (version 2) with subsequent circle estimation using the Landau algorithm </w:delText>
        </w:r>
        <w:r>
          <w:fldChar w:fldCharType="begin"/>
        </w:r>
        <w:r>
          <w:delInstrText>HYPERLINK "https://www.zotero.org/google-docs/?broken=KqlJM7" \h</w:delInstrText>
        </w:r>
        <w:r>
          <w:fldChar w:fldCharType="separate"/>
        </w:r>
        <w:r>
          <w:rPr>
            <w:color w:val="CC2936"/>
            <w:sz w:val="24"/>
            <w:szCs w:val="24"/>
          </w:rPr>
          <w:delText>(38)</w:delText>
        </w:r>
        <w:r>
          <w:rPr>
            <w:color w:val="CC2936"/>
            <w:sz w:val="24"/>
            <w:szCs w:val="24"/>
          </w:rPr>
          <w:fldChar w:fldCharType="end"/>
        </w:r>
        <w:r>
          <w:rPr>
            <w:color w:val="0E101A"/>
            <w:sz w:val="24"/>
            <w:szCs w:val="24"/>
          </w:rPr>
          <w:delText xml:space="preserve">, which we refer to as DLC+. </w:delText>
        </w:r>
        <w:r>
          <w:rPr>
            <w:b/>
            <w:color w:val="0E101A"/>
            <w:sz w:val="24"/>
            <w:szCs w:val="24"/>
          </w:rPr>
          <w:delText>III)</w:delText>
        </w:r>
        <w:r>
          <w:rPr>
            <w:color w:val="0E101A"/>
            <w:sz w:val="24"/>
            <w:szCs w:val="24"/>
          </w:rPr>
          <w:delText xml:space="preserve"> To show the toolkit in action, We then ran two different proof-of-concept analyses on the corresponding acoustic and newly obtained kinematic data. The experimental design is summarized in Figure 1.</w:delText>
        </w:r>
      </w:del>
    </w:p>
    <w:p w14:paraId="795EAC16" w14:textId="77777777" w:rsidR="0048593E" w:rsidRDefault="0048593E">
      <w:pPr>
        <w:spacing w:line="360" w:lineRule="auto"/>
        <w:rPr>
          <w:moveFrom w:id="1394" w:author="Sophie Bur" w:date="2024-03-19T11:59:00Z"/>
          <w:b/>
          <w:sz w:val="24"/>
          <w:szCs w:val="24"/>
        </w:rPr>
        <w:pPrChange w:id="1395" w:author="Sophie Bur" w:date="2024-03-19T11:59:00Z">
          <w:pPr>
            <w:pBdr>
              <w:top w:val="nil"/>
              <w:left w:val="nil"/>
              <w:bottom w:val="nil"/>
              <w:right w:val="nil"/>
              <w:between w:val="nil"/>
            </w:pBdr>
            <w:jc w:val="both"/>
          </w:pPr>
        </w:pPrChange>
      </w:pPr>
      <w:moveFromRangeStart w:id="1396" w:author="Sophie Bur" w:date="2024-03-19T11:59:00Z" w:name="move161741990"/>
    </w:p>
    <w:p w14:paraId="60CF69F1" w14:textId="77777777" w:rsidR="00B028CC" w:rsidRDefault="00000000">
      <w:pPr>
        <w:ind w:firstLine="720"/>
        <w:jc w:val="both"/>
        <w:rPr>
          <w:del w:id="1397" w:author="Sophie Bur" w:date="2024-03-19T11:59:00Z"/>
          <w:b/>
          <w:sz w:val="24"/>
          <w:szCs w:val="24"/>
        </w:rPr>
      </w:pPr>
      <w:moveFrom w:id="1398" w:author="Sophie Bur" w:date="2024-03-19T11:59:00Z">
        <w:r>
          <w:rPr>
            <w:b/>
            <w:sz w:val="24"/>
            <w:szCs w:val="24"/>
          </w:rPr>
          <w:t xml:space="preserve">I) Audiovisual </w:t>
        </w:r>
      </w:moveFrom>
      <w:moveFromRangeEnd w:id="1396"/>
      <w:del w:id="1399" w:author="Sophie Bur" w:date="2024-03-19T11:59:00Z">
        <w:r>
          <w:rPr>
            <w:b/>
            <w:sz w:val="24"/>
            <w:szCs w:val="24"/>
          </w:rPr>
          <w:delText>Dataset</w:delText>
        </w:r>
      </w:del>
    </w:p>
    <w:p w14:paraId="10203232" w14:textId="77777777" w:rsidR="00B028CC" w:rsidRDefault="00B028CC">
      <w:pPr>
        <w:ind w:firstLine="720"/>
        <w:jc w:val="both"/>
        <w:rPr>
          <w:del w:id="1400" w:author="Sophie Bur" w:date="2024-03-19T11:59:00Z"/>
          <w:b/>
          <w:sz w:val="24"/>
          <w:szCs w:val="24"/>
        </w:rPr>
      </w:pPr>
    </w:p>
    <w:p w14:paraId="13271490" w14:textId="77777777" w:rsidR="00B028CC" w:rsidRDefault="00000000">
      <w:pPr>
        <w:spacing w:line="276" w:lineRule="auto"/>
        <w:ind w:firstLine="720"/>
        <w:jc w:val="both"/>
        <w:rPr>
          <w:del w:id="1401" w:author="Sophie Bur" w:date="2024-03-19T11:59:00Z"/>
          <w:sz w:val="24"/>
          <w:szCs w:val="24"/>
        </w:rPr>
      </w:pPr>
      <w:del w:id="1402" w:author="Sophie Bur" w:date="2024-03-19T11:59:00Z">
        <w:r>
          <w:rPr>
            <w:sz w:val="24"/>
            <w:szCs w:val="24"/>
          </w:rPr>
          <w:delText xml:space="preserve">Audiovisual recordings were made at a single location in Germany, Jaderpark Tier- und Freizeitpark an der Nordsee, for 21 research days over two months in the Summer of 2022. We used an opportunistic + random sampling scheme. </w:delText>
        </w:r>
      </w:del>
      <w:moveFromRangeStart w:id="1403" w:author="Sophie Bur" w:date="2024-03-19T11:59:00Z" w:name="move161741991"/>
      <w:moveFrom w:id="1404" w:author="Sophie Bur" w:date="2024-03-19T11:59:00Z">
        <w:r>
          <w:rPr>
            <w:sz w:val="24"/>
            <w:szCs w:val="24"/>
          </w:rPr>
          <w:t xml:space="preserve">The opportunistic sampling started whenever the apes began to sing. The apes usually sang in the mornings, after lunchtime, and/or occasionally around 5 p.m. </w:t>
        </w:r>
      </w:moveFrom>
      <w:moveFromRangeEnd w:id="1403"/>
      <w:del w:id="1405" w:author="Sophie Bur" w:date="2024-03-19T11:59:00Z">
        <w:r>
          <w:rPr>
            <w:sz w:val="24"/>
            <w:szCs w:val="24"/>
          </w:rPr>
          <w:delText xml:space="preserve">The random sampling strategy consisted of 30 minutes of recording for a random time slot within the visiting hours of the zoo (but this data is not included in this report). For the opportunistic sampling of singing events, we randomly picked one of two recording strategies for each recording session: 1) record whoever is best visible, or 2) record a particular individual chosen at random. The first strategy maximized the amount of usable close-up video recordings, while the second strategy allowed for tracking the song's development as contributed by a single individual (though it did lead to a lot of unusable video data due to occlusions). </w:delText>
        </w:r>
      </w:del>
    </w:p>
    <w:p w14:paraId="5D4C88B7" w14:textId="77777777" w:rsidR="00B028CC" w:rsidRDefault="00B028CC">
      <w:pPr>
        <w:spacing w:line="276" w:lineRule="auto"/>
        <w:ind w:firstLine="720"/>
        <w:jc w:val="both"/>
        <w:rPr>
          <w:del w:id="1406" w:author="Sophie Bur" w:date="2024-03-19T11:59:00Z"/>
          <w:sz w:val="24"/>
          <w:szCs w:val="24"/>
        </w:rPr>
      </w:pPr>
    </w:p>
    <w:p w14:paraId="2E917AF6" w14:textId="77777777" w:rsidR="0048593E" w:rsidRDefault="00000000">
      <w:pPr>
        <w:spacing w:line="360" w:lineRule="auto"/>
        <w:ind w:firstLine="720"/>
        <w:rPr>
          <w:moveFrom w:id="1407" w:author="Sophie Bur" w:date="2024-03-19T11:59:00Z"/>
          <w:sz w:val="24"/>
          <w:szCs w:val="24"/>
        </w:rPr>
        <w:pPrChange w:id="1408" w:author="Sophie Bur" w:date="2024-03-19T11:59:00Z">
          <w:pPr>
            <w:spacing w:line="276" w:lineRule="auto"/>
            <w:ind w:firstLine="720"/>
            <w:jc w:val="both"/>
          </w:pPr>
        </w:pPrChange>
      </w:pPr>
      <w:moveFromRangeStart w:id="1409" w:author="Sophie Bur" w:date="2024-03-19T11:59:00Z" w:name="move161741992"/>
      <w:moveFrom w:id="1410" w:author="Sophie Bur" w:date="2024-03-19T11:59:00Z">
        <w:r>
          <w:rPr>
            <w:sz w:val="24"/>
            <w:szCs w:val="24"/>
          </w:rPr>
          <w:t>The closeup audiovisual recordings can be accessed on the Donders Repository (</w:t>
        </w:r>
        <w:r>
          <w:fldChar w:fldCharType="begin"/>
        </w:r>
        <w:r>
          <w:instrText>HYPERLINK "https://data.donders.ru.nl/collections/di/dcc/DSC_2022.00071_151?3" \h</w:instrText>
        </w:r>
      </w:moveFrom>
      <w:del w:id="1411" w:author="Sophie Bur" w:date="2024-03-19T11:59:00Z"/>
      <w:moveFrom w:id="1412" w:author="Sophie Bur" w:date="2024-03-19T11:59:00Z">
        <w:r>
          <w:fldChar w:fldCharType="separate"/>
        </w:r>
        <w:r>
          <w:rPr>
            <w:color w:val="1155CC"/>
            <w:sz w:val="24"/>
            <w:szCs w:val="24"/>
            <w:u w:val="single"/>
          </w:rPr>
          <w:t>https://data.donders.ru.nl/collections/di/dcc/DSC_2022.00071_151?3</w:t>
        </w:r>
        <w:r>
          <w:rPr>
            <w:color w:val="1155CC"/>
            <w:sz w:val="24"/>
            <w:szCs w:val="24"/>
            <w:u w:val="single"/>
          </w:rPr>
          <w:fldChar w:fldCharType="end"/>
        </w:r>
        <w:r>
          <w:rPr>
            <w:sz w:val="24"/>
            <w:szCs w:val="24"/>
          </w:rPr>
          <w:t>).</w:t>
        </w:r>
      </w:moveFrom>
    </w:p>
    <w:moveFromRangeEnd w:id="1409"/>
    <w:p w14:paraId="1E26EE3C" w14:textId="77777777" w:rsidR="00B028CC" w:rsidRDefault="00B028CC">
      <w:pPr>
        <w:spacing w:line="276" w:lineRule="auto"/>
        <w:ind w:firstLine="720"/>
        <w:jc w:val="both"/>
        <w:rPr>
          <w:del w:id="1413" w:author="Sophie Bur" w:date="2024-03-19T11:59:00Z"/>
          <w:b/>
          <w:sz w:val="24"/>
          <w:szCs w:val="24"/>
        </w:rPr>
      </w:pPr>
    </w:p>
    <w:p w14:paraId="568E367B" w14:textId="77777777" w:rsidR="00B028CC" w:rsidRDefault="00B028CC">
      <w:pPr>
        <w:spacing w:line="276" w:lineRule="auto"/>
        <w:jc w:val="both"/>
        <w:rPr>
          <w:del w:id="1414" w:author="Sophie Bur" w:date="2024-03-19T11:59:00Z"/>
          <w:sz w:val="24"/>
          <w:szCs w:val="24"/>
        </w:rPr>
      </w:pPr>
    </w:p>
    <w:p w14:paraId="28CCFFDA" w14:textId="77777777" w:rsidR="00B028CC" w:rsidRDefault="00000000">
      <w:pPr>
        <w:jc w:val="both"/>
        <w:rPr>
          <w:del w:id="1415" w:author="Sophie Bur" w:date="2024-03-19T11:59:00Z"/>
          <w:rFonts w:ascii="Times" w:eastAsia="Times" w:hAnsi="Times" w:cs="Times"/>
          <w:b/>
          <w:sz w:val="24"/>
          <w:szCs w:val="24"/>
        </w:rPr>
      </w:pPr>
      <w:del w:id="1416" w:author="Sophie Bur" w:date="2024-03-19T11:59:00Z">
        <w:r>
          <w:rPr>
            <w:rFonts w:ascii="Times" w:eastAsia="Times" w:hAnsi="Times" w:cs="Times"/>
            <w:b/>
            <w:sz w:val="24"/>
            <w:szCs w:val="24"/>
          </w:rPr>
          <w:delText>Table 2. Information on individuals</w:delText>
        </w:r>
      </w:del>
    </w:p>
    <w:tbl>
      <w:tblPr>
        <w:tblStyle w:val="a0"/>
        <w:tblW w:w="877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35"/>
        <w:gridCol w:w="1215"/>
        <w:gridCol w:w="1140"/>
        <w:gridCol w:w="1065"/>
        <w:gridCol w:w="1065"/>
        <w:gridCol w:w="1410"/>
        <w:gridCol w:w="1545"/>
      </w:tblGrid>
      <w:tr w:rsidR="00B028CC" w14:paraId="359A343F" w14:textId="77777777">
        <w:trPr>
          <w:trHeight w:val="810"/>
          <w:del w:id="1417" w:author="Sophie Bur" w:date="2024-03-19T11:59:00Z"/>
        </w:trPr>
        <w:tc>
          <w:tcPr>
            <w:tcW w:w="1335" w:type="dxa"/>
            <w:tcBorders>
              <w:left w:val="single" w:sz="8" w:space="0" w:color="FFFFFF"/>
              <w:right w:val="single" w:sz="8" w:space="0" w:color="FFFFFF"/>
            </w:tcBorders>
            <w:shd w:val="clear" w:color="auto" w:fill="auto"/>
            <w:tcMar>
              <w:top w:w="100" w:type="dxa"/>
              <w:left w:w="100" w:type="dxa"/>
              <w:bottom w:w="100" w:type="dxa"/>
              <w:right w:w="100" w:type="dxa"/>
            </w:tcMar>
          </w:tcPr>
          <w:p w14:paraId="5B8008A3" w14:textId="77777777" w:rsidR="00B028CC" w:rsidRDefault="00B028CC">
            <w:pPr>
              <w:widowControl w:val="0"/>
              <w:jc w:val="both"/>
              <w:rPr>
                <w:del w:id="1418" w:author="Sophie Bur" w:date="2024-03-19T11:59:00Z"/>
                <w:rFonts w:ascii="Times" w:eastAsia="Times" w:hAnsi="Times" w:cs="Times"/>
                <w:sz w:val="24"/>
                <w:szCs w:val="24"/>
              </w:rPr>
            </w:pPr>
          </w:p>
        </w:tc>
        <w:tc>
          <w:tcPr>
            <w:tcW w:w="1215" w:type="dxa"/>
            <w:tcBorders>
              <w:left w:val="single" w:sz="8" w:space="0" w:color="FFFFFF"/>
              <w:right w:val="single" w:sz="8" w:space="0" w:color="FFFFFF"/>
            </w:tcBorders>
            <w:shd w:val="clear" w:color="auto" w:fill="auto"/>
            <w:tcMar>
              <w:top w:w="100" w:type="dxa"/>
              <w:left w:w="100" w:type="dxa"/>
              <w:bottom w:w="100" w:type="dxa"/>
              <w:right w:w="100" w:type="dxa"/>
            </w:tcMar>
          </w:tcPr>
          <w:p w14:paraId="59D84921" w14:textId="77777777" w:rsidR="00B028CC" w:rsidRDefault="00000000">
            <w:pPr>
              <w:widowControl w:val="0"/>
              <w:jc w:val="both"/>
              <w:rPr>
                <w:del w:id="1419" w:author="Sophie Bur" w:date="2024-03-19T11:59:00Z"/>
                <w:rFonts w:ascii="Times" w:eastAsia="Times" w:hAnsi="Times" w:cs="Times"/>
                <w:b/>
                <w:sz w:val="24"/>
                <w:szCs w:val="24"/>
              </w:rPr>
            </w:pPr>
            <w:del w:id="1420" w:author="Sophie Bur" w:date="2024-03-19T11:59:00Z">
              <w:r>
                <w:rPr>
                  <w:rFonts w:ascii="Times" w:eastAsia="Times" w:hAnsi="Times" w:cs="Times"/>
                  <w:b/>
                  <w:sz w:val="24"/>
                  <w:szCs w:val="24"/>
                </w:rPr>
                <w:delText>Pelangi</w:delText>
              </w:r>
            </w:del>
          </w:p>
          <w:p w14:paraId="597A50C0" w14:textId="77777777" w:rsidR="00B028CC" w:rsidRDefault="00000000">
            <w:pPr>
              <w:widowControl w:val="0"/>
              <w:jc w:val="both"/>
              <w:rPr>
                <w:del w:id="1421" w:author="Sophie Bur" w:date="2024-03-19T11:59:00Z"/>
                <w:rFonts w:ascii="Times" w:eastAsia="Times" w:hAnsi="Times" w:cs="Times"/>
                <w:sz w:val="24"/>
                <w:szCs w:val="24"/>
              </w:rPr>
            </w:pPr>
            <w:del w:id="1422" w:author="Sophie Bur" w:date="2024-03-19T11:59:00Z">
              <w:r>
                <w:rPr>
                  <w:rFonts w:ascii="Times" w:eastAsia="Times" w:hAnsi="Times" w:cs="Times"/>
                  <w:noProof/>
                  <w:sz w:val="24"/>
                  <w:szCs w:val="24"/>
                </w:rPr>
                <w:drawing>
                  <wp:inline distT="114300" distB="114300" distL="114300" distR="114300" wp14:anchorId="77D313C0" wp14:editId="77A995CC">
                    <wp:extent cx="755015" cy="542667"/>
                    <wp:effectExtent l="0" t="0" r="0" b="0"/>
                    <wp:docPr id="2118614876"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10"/>
                            <a:srcRect l="24774" r="24898" b="35657"/>
                            <a:stretch>
                              <a:fillRect/>
                            </a:stretch>
                          </pic:blipFill>
                          <pic:spPr>
                            <a:xfrm>
                              <a:off x="0" y="0"/>
                              <a:ext cx="755015" cy="542667"/>
                            </a:xfrm>
                            <a:prstGeom prst="rect">
                              <a:avLst/>
                            </a:prstGeom>
                            <a:ln/>
                          </pic:spPr>
                        </pic:pic>
                      </a:graphicData>
                    </a:graphic>
                  </wp:inline>
                </w:drawing>
              </w:r>
            </w:del>
          </w:p>
        </w:tc>
        <w:tc>
          <w:tcPr>
            <w:tcW w:w="1140" w:type="dxa"/>
            <w:tcBorders>
              <w:left w:val="single" w:sz="8" w:space="0" w:color="FFFFFF"/>
              <w:right w:val="single" w:sz="8" w:space="0" w:color="FFFFFF"/>
            </w:tcBorders>
            <w:shd w:val="clear" w:color="auto" w:fill="auto"/>
            <w:tcMar>
              <w:top w:w="100" w:type="dxa"/>
              <w:left w:w="100" w:type="dxa"/>
              <w:bottom w:w="100" w:type="dxa"/>
              <w:right w:w="100" w:type="dxa"/>
            </w:tcMar>
          </w:tcPr>
          <w:p w14:paraId="4478C6D1" w14:textId="77777777" w:rsidR="00B028CC" w:rsidRDefault="00000000">
            <w:pPr>
              <w:widowControl w:val="0"/>
              <w:jc w:val="both"/>
              <w:rPr>
                <w:del w:id="1423" w:author="Sophie Bur" w:date="2024-03-19T11:59:00Z"/>
                <w:rFonts w:ascii="Times" w:eastAsia="Times" w:hAnsi="Times" w:cs="Times"/>
                <w:b/>
                <w:sz w:val="24"/>
                <w:szCs w:val="24"/>
              </w:rPr>
            </w:pPr>
            <w:del w:id="1424" w:author="Sophie Bur" w:date="2024-03-19T11:59:00Z">
              <w:r>
                <w:rPr>
                  <w:rFonts w:ascii="Times" w:eastAsia="Times" w:hAnsi="Times" w:cs="Times"/>
                  <w:b/>
                  <w:sz w:val="24"/>
                  <w:szCs w:val="24"/>
                </w:rPr>
                <w:delText>Roger</w:delText>
              </w:r>
            </w:del>
          </w:p>
          <w:p w14:paraId="68701D6F" w14:textId="77777777" w:rsidR="00B028CC" w:rsidRDefault="00000000">
            <w:pPr>
              <w:spacing w:line="276" w:lineRule="auto"/>
              <w:jc w:val="both"/>
              <w:rPr>
                <w:del w:id="1425" w:author="Sophie Bur" w:date="2024-03-19T11:59:00Z"/>
                <w:rFonts w:ascii="Times" w:eastAsia="Times" w:hAnsi="Times" w:cs="Times"/>
                <w:b/>
                <w:sz w:val="24"/>
                <w:szCs w:val="24"/>
              </w:rPr>
            </w:pPr>
            <w:del w:id="1426" w:author="Sophie Bur" w:date="2024-03-19T11:59:00Z">
              <w:r>
                <w:rPr>
                  <w:rFonts w:ascii="Times" w:eastAsia="Times" w:hAnsi="Times" w:cs="Times"/>
                  <w:b/>
                  <w:noProof/>
                  <w:sz w:val="24"/>
                  <w:szCs w:val="24"/>
                </w:rPr>
                <w:drawing>
                  <wp:inline distT="114300" distB="114300" distL="114300" distR="114300" wp14:anchorId="3FE4A66D" wp14:editId="41D16C0E">
                    <wp:extent cx="788352" cy="549772"/>
                    <wp:effectExtent l="0" t="0" r="0" b="0"/>
                    <wp:docPr id="1636705521"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11"/>
                            <a:srcRect l="23895" b="8790"/>
                            <a:stretch>
                              <a:fillRect/>
                            </a:stretch>
                          </pic:blipFill>
                          <pic:spPr>
                            <a:xfrm>
                              <a:off x="0" y="0"/>
                              <a:ext cx="788352" cy="549772"/>
                            </a:xfrm>
                            <a:prstGeom prst="rect">
                              <a:avLst/>
                            </a:prstGeom>
                            <a:ln/>
                          </pic:spPr>
                        </pic:pic>
                      </a:graphicData>
                    </a:graphic>
                  </wp:inline>
                </w:drawing>
              </w:r>
            </w:del>
          </w:p>
        </w:tc>
        <w:tc>
          <w:tcPr>
            <w:tcW w:w="1065" w:type="dxa"/>
            <w:tcBorders>
              <w:left w:val="single" w:sz="8" w:space="0" w:color="FFFFFF"/>
              <w:right w:val="single" w:sz="8" w:space="0" w:color="FFFFFF"/>
            </w:tcBorders>
            <w:shd w:val="clear" w:color="auto" w:fill="auto"/>
            <w:tcMar>
              <w:top w:w="100" w:type="dxa"/>
              <w:left w:w="100" w:type="dxa"/>
              <w:bottom w:w="100" w:type="dxa"/>
              <w:right w:w="100" w:type="dxa"/>
            </w:tcMar>
          </w:tcPr>
          <w:p w14:paraId="30261F8A" w14:textId="77777777" w:rsidR="00B028CC" w:rsidRDefault="00000000">
            <w:pPr>
              <w:widowControl w:val="0"/>
              <w:jc w:val="both"/>
              <w:rPr>
                <w:del w:id="1427" w:author="Sophie Bur" w:date="2024-03-19T11:59:00Z"/>
                <w:rFonts w:ascii="Times" w:eastAsia="Times" w:hAnsi="Times" w:cs="Times"/>
                <w:b/>
                <w:sz w:val="24"/>
                <w:szCs w:val="24"/>
              </w:rPr>
            </w:pPr>
            <w:del w:id="1428" w:author="Sophie Bur" w:date="2024-03-19T11:59:00Z">
              <w:r>
                <w:rPr>
                  <w:rFonts w:ascii="Times" w:eastAsia="Times" w:hAnsi="Times" w:cs="Times"/>
                  <w:b/>
                  <w:sz w:val="24"/>
                  <w:szCs w:val="24"/>
                </w:rPr>
                <w:delText>Baju</w:delText>
              </w:r>
            </w:del>
          </w:p>
          <w:p w14:paraId="4194C068" w14:textId="77777777" w:rsidR="00B028CC" w:rsidRDefault="00000000">
            <w:pPr>
              <w:widowControl w:val="0"/>
              <w:jc w:val="both"/>
              <w:rPr>
                <w:del w:id="1429" w:author="Sophie Bur" w:date="2024-03-19T11:59:00Z"/>
                <w:rFonts w:ascii="Times" w:eastAsia="Times" w:hAnsi="Times" w:cs="Times"/>
                <w:sz w:val="24"/>
                <w:szCs w:val="24"/>
              </w:rPr>
            </w:pPr>
            <w:del w:id="1430" w:author="Sophie Bur" w:date="2024-03-19T11:59:00Z">
              <w:r>
                <w:fldChar w:fldCharType="begin"/>
              </w:r>
              <w:r>
                <w:delInstrText>HYPERLINK "https://tsg-131-174-75-200.hosting.ru.nl/open_data_siamang/baju.JPG" \h</w:delInstrText>
              </w:r>
              <w:r>
                <w:fldChar w:fldCharType="separate"/>
              </w:r>
              <w:r>
                <w:rPr>
                  <w:rFonts w:ascii="Times" w:eastAsia="Times" w:hAnsi="Times" w:cs="Times"/>
                  <w:noProof/>
                  <w:color w:val="1155CC"/>
                  <w:sz w:val="24"/>
                  <w:szCs w:val="24"/>
                  <w:u w:val="single"/>
                </w:rPr>
                <w:drawing>
                  <wp:inline distT="114300" distB="114300" distL="114300" distR="114300" wp14:anchorId="1A2B215E" wp14:editId="03ABC32E">
                    <wp:extent cx="740727" cy="594669"/>
                    <wp:effectExtent l="0" t="0" r="0" b="0"/>
                    <wp:docPr id="1757262013"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12"/>
                            <a:srcRect l="26956" r="24347" b="33823"/>
                            <a:stretch>
                              <a:fillRect/>
                            </a:stretch>
                          </pic:blipFill>
                          <pic:spPr>
                            <a:xfrm>
                              <a:off x="0" y="0"/>
                              <a:ext cx="740727" cy="594669"/>
                            </a:xfrm>
                            <a:prstGeom prst="rect">
                              <a:avLst/>
                            </a:prstGeom>
                            <a:ln/>
                          </pic:spPr>
                        </pic:pic>
                      </a:graphicData>
                    </a:graphic>
                  </wp:inline>
                </w:drawing>
              </w:r>
              <w:r>
                <w:rPr>
                  <w:rFonts w:ascii="Times" w:eastAsia="Times" w:hAnsi="Times" w:cs="Times"/>
                  <w:noProof/>
                  <w:color w:val="1155CC"/>
                  <w:sz w:val="24"/>
                  <w:szCs w:val="24"/>
                  <w:u w:val="single"/>
                </w:rPr>
                <w:fldChar w:fldCharType="end"/>
              </w:r>
            </w:del>
          </w:p>
        </w:tc>
        <w:tc>
          <w:tcPr>
            <w:tcW w:w="1065" w:type="dxa"/>
            <w:tcBorders>
              <w:left w:val="single" w:sz="8" w:space="0" w:color="FFFFFF"/>
              <w:right w:val="single" w:sz="8" w:space="0" w:color="FFFFFF"/>
            </w:tcBorders>
            <w:shd w:val="clear" w:color="auto" w:fill="auto"/>
            <w:tcMar>
              <w:top w:w="100" w:type="dxa"/>
              <w:left w:w="100" w:type="dxa"/>
              <w:bottom w:w="100" w:type="dxa"/>
              <w:right w:w="100" w:type="dxa"/>
            </w:tcMar>
          </w:tcPr>
          <w:p w14:paraId="02A6365E" w14:textId="77777777" w:rsidR="00B028CC" w:rsidRDefault="00000000">
            <w:pPr>
              <w:widowControl w:val="0"/>
              <w:jc w:val="both"/>
              <w:rPr>
                <w:del w:id="1431" w:author="Sophie Bur" w:date="2024-03-19T11:59:00Z"/>
                <w:rFonts w:ascii="Times" w:eastAsia="Times" w:hAnsi="Times" w:cs="Times"/>
                <w:b/>
                <w:sz w:val="24"/>
                <w:szCs w:val="24"/>
              </w:rPr>
            </w:pPr>
            <w:del w:id="1432" w:author="Sophie Bur" w:date="2024-03-19T11:59:00Z">
              <w:r>
                <w:rPr>
                  <w:rFonts w:ascii="Times" w:eastAsia="Times" w:hAnsi="Times" w:cs="Times"/>
                  <w:b/>
                  <w:sz w:val="24"/>
                  <w:szCs w:val="24"/>
                </w:rPr>
                <w:delText>Fajar</w:delText>
              </w:r>
            </w:del>
          </w:p>
          <w:p w14:paraId="3D806CCB" w14:textId="77777777" w:rsidR="00B028CC" w:rsidRDefault="00000000">
            <w:pPr>
              <w:widowControl w:val="0"/>
              <w:jc w:val="both"/>
              <w:rPr>
                <w:del w:id="1433" w:author="Sophie Bur" w:date="2024-03-19T11:59:00Z"/>
                <w:rFonts w:ascii="Times" w:eastAsia="Times" w:hAnsi="Times" w:cs="Times"/>
                <w:sz w:val="24"/>
                <w:szCs w:val="24"/>
              </w:rPr>
            </w:pPr>
            <w:del w:id="1434" w:author="Sophie Bur" w:date="2024-03-19T11:59:00Z">
              <w:r>
                <w:fldChar w:fldCharType="begin"/>
              </w:r>
              <w:r>
                <w:delInstrText>HYPERLINK "https://tsg-131-174-75-200.hosting.ru.nl/open_data_siamang/fajar(2).JPG" \h</w:delInstrText>
              </w:r>
              <w:r>
                <w:fldChar w:fldCharType="separate"/>
              </w:r>
              <w:r>
                <w:rPr>
                  <w:rFonts w:ascii="Times" w:eastAsia="Times" w:hAnsi="Times" w:cs="Times"/>
                  <w:noProof/>
                  <w:color w:val="1155CC"/>
                  <w:sz w:val="24"/>
                  <w:szCs w:val="24"/>
                  <w:u w:val="single"/>
                </w:rPr>
                <w:drawing>
                  <wp:inline distT="114300" distB="114300" distL="114300" distR="114300" wp14:anchorId="6F6B7FBE" wp14:editId="0A109988">
                    <wp:extent cx="708755" cy="595765"/>
                    <wp:effectExtent l="0" t="0" r="0" b="0"/>
                    <wp:docPr id="908509885"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13"/>
                            <a:srcRect l="37296" r="26747" b="44444"/>
                            <a:stretch>
                              <a:fillRect/>
                            </a:stretch>
                          </pic:blipFill>
                          <pic:spPr>
                            <a:xfrm>
                              <a:off x="0" y="0"/>
                              <a:ext cx="708755" cy="595765"/>
                            </a:xfrm>
                            <a:prstGeom prst="rect">
                              <a:avLst/>
                            </a:prstGeom>
                            <a:ln/>
                          </pic:spPr>
                        </pic:pic>
                      </a:graphicData>
                    </a:graphic>
                  </wp:inline>
                </w:drawing>
              </w:r>
              <w:r>
                <w:rPr>
                  <w:rFonts w:ascii="Times" w:eastAsia="Times" w:hAnsi="Times" w:cs="Times"/>
                  <w:noProof/>
                  <w:color w:val="1155CC"/>
                  <w:sz w:val="24"/>
                  <w:szCs w:val="24"/>
                  <w:u w:val="single"/>
                </w:rPr>
                <w:fldChar w:fldCharType="end"/>
              </w:r>
            </w:del>
          </w:p>
        </w:tc>
        <w:tc>
          <w:tcPr>
            <w:tcW w:w="1410" w:type="dxa"/>
            <w:tcBorders>
              <w:left w:val="single" w:sz="8" w:space="0" w:color="FFFFFF"/>
              <w:right w:val="single" w:sz="8" w:space="0" w:color="FFFFFF"/>
            </w:tcBorders>
            <w:shd w:val="clear" w:color="auto" w:fill="auto"/>
            <w:tcMar>
              <w:top w:w="100" w:type="dxa"/>
              <w:left w:w="100" w:type="dxa"/>
              <w:bottom w:w="100" w:type="dxa"/>
              <w:right w:w="100" w:type="dxa"/>
            </w:tcMar>
          </w:tcPr>
          <w:p w14:paraId="02DA8DE1" w14:textId="77777777" w:rsidR="00B028CC" w:rsidRDefault="00000000">
            <w:pPr>
              <w:widowControl w:val="0"/>
              <w:jc w:val="both"/>
              <w:rPr>
                <w:del w:id="1435" w:author="Sophie Bur" w:date="2024-03-19T11:59:00Z"/>
                <w:rFonts w:ascii="Times" w:eastAsia="Times" w:hAnsi="Times" w:cs="Times"/>
                <w:b/>
                <w:sz w:val="24"/>
                <w:szCs w:val="24"/>
              </w:rPr>
            </w:pPr>
            <w:del w:id="1436" w:author="Sophie Bur" w:date="2024-03-19T11:59:00Z">
              <w:r>
                <w:rPr>
                  <w:rFonts w:ascii="Times" w:eastAsia="Times" w:hAnsi="Times" w:cs="Times"/>
                  <w:b/>
                  <w:sz w:val="24"/>
                  <w:szCs w:val="24"/>
                </w:rPr>
                <w:delText>Jamil</w:delText>
              </w:r>
            </w:del>
          </w:p>
          <w:p w14:paraId="1581AAF6" w14:textId="77777777" w:rsidR="00B028CC" w:rsidRDefault="00000000">
            <w:pPr>
              <w:widowControl w:val="0"/>
              <w:jc w:val="both"/>
              <w:rPr>
                <w:del w:id="1437" w:author="Sophie Bur" w:date="2024-03-19T11:59:00Z"/>
                <w:rFonts w:ascii="Times" w:eastAsia="Times" w:hAnsi="Times" w:cs="Times"/>
                <w:sz w:val="24"/>
                <w:szCs w:val="24"/>
              </w:rPr>
            </w:pPr>
            <w:del w:id="1438" w:author="Sophie Bur" w:date="2024-03-19T11:59:00Z">
              <w:r>
                <w:rPr>
                  <w:rFonts w:ascii="Times" w:eastAsia="Times" w:hAnsi="Times" w:cs="Times"/>
                  <w:noProof/>
                  <w:sz w:val="24"/>
                  <w:szCs w:val="24"/>
                </w:rPr>
                <w:drawing>
                  <wp:inline distT="114300" distB="114300" distL="114300" distR="114300" wp14:anchorId="39DEB379" wp14:editId="2F980439">
                    <wp:extent cx="745490" cy="596392"/>
                    <wp:effectExtent l="0" t="0" r="0" b="0"/>
                    <wp:docPr id="103598409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4"/>
                            <a:srcRect l="14578"/>
                            <a:stretch>
                              <a:fillRect/>
                            </a:stretch>
                          </pic:blipFill>
                          <pic:spPr>
                            <a:xfrm>
                              <a:off x="0" y="0"/>
                              <a:ext cx="745490" cy="596392"/>
                            </a:xfrm>
                            <a:prstGeom prst="rect">
                              <a:avLst/>
                            </a:prstGeom>
                            <a:ln/>
                          </pic:spPr>
                        </pic:pic>
                      </a:graphicData>
                    </a:graphic>
                  </wp:inline>
                </w:drawing>
              </w:r>
            </w:del>
          </w:p>
          <w:p w14:paraId="2A885804" w14:textId="77777777" w:rsidR="00B028CC" w:rsidRDefault="00B028CC">
            <w:pPr>
              <w:widowControl w:val="0"/>
              <w:jc w:val="both"/>
              <w:rPr>
                <w:del w:id="1439" w:author="Sophie Bur" w:date="2024-03-19T11:59:00Z"/>
                <w:rFonts w:ascii="Times" w:eastAsia="Times" w:hAnsi="Times" w:cs="Times"/>
                <w:sz w:val="24"/>
                <w:szCs w:val="24"/>
              </w:rPr>
            </w:pPr>
          </w:p>
        </w:tc>
        <w:tc>
          <w:tcPr>
            <w:tcW w:w="1545" w:type="dxa"/>
            <w:tcBorders>
              <w:left w:val="single" w:sz="8" w:space="0" w:color="FFFFFF"/>
              <w:right w:val="single" w:sz="8" w:space="0" w:color="FFFFFF"/>
            </w:tcBorders>
            <w:shd w:val="clear" w:color="auto" w:fill="auto"/>
            <w:tcMar>
              <w:top w:w="100" w:type="dxa"/>
              <w:left w:w="100" w:type="dxa"/>
              <w:bottom w:w="100" w:type="dxa"/>
              <w:right w:w="100" w:type="dxa"/>
            </w:tcMar>
          </w:tcPr>
          <w:p w14:paraId="4BA56838" w14:textId="77777777" w:rsidR="00B028CC" w:rsidRDefault="00000000">
            <w:pPr>
              <w:spacing w:line="276" w:lineRule="auto"/>
              <w:jc w:val="both"/>
              <w:rPr>
                <w:del w:id="1440" w:author="Sophie Bur" w:date="2024-03-19T11:59:00Z"/>
                <w:rFonts w:ascii="Times" w:eastAsia="Times" w:hAnsi="Times" w:cs="Times"/>
                <w:b/>
                <w:color w:val="666666"/>
                <w:sz w:val="24"/>
                <w:szCs w:val="24"/>
              </w:rPr>
            </w:pPr>
            <w:del w:id="1441" w:author="Sophie Bur" w:date="2024-03-19T11:59:00Z">
              <w:r>
                <w:rPr>
                  <w:rFonts w:ascii="Times" w:eastAsia="Times" w:hAnsi="Times" w:cs="Times"/>
                  <w:b/>
                  <w:color w:val="666666"/>
                  <w:sz w:val="24"/>
                  <w:szCs w:val="24"/>
                </w:rPr>
                <w:delText>Tristan</w:delText>
              </w:r>
            </w:del>
          </w:p>
          <w:p w14:paraId="239C1339" w14:textId="77777777" w:rsidR="00B028CC" w:rsidRDefault="00000000">
            <w:pPr>
              <w:spacing w:line="276" w:lineRule="auto"/>
              <w:jc w:val="both"/>
              <w:rPr>
                <w:del w:id="1442" w:author="Sophie Bur" w:date="2024-03-19T11:59:00Z"/>
                <w:rFonts w:ascii="Times" w:eastAsia="Times" w:hAnsi="Times" w:cs="Times"/>
                <w:color w:val="666666"/>
                <w:sz w:val="24"/>
                <w:szCs w:val="24"/>
              </w:rPr>
            </w:pPr>
            <w:del w:id="1443" w:author="Sophie Bur" w:date="2024-03-19T11:59:00Z">
              <w:r>
                <w:rPr>
                  <w:rFonts w:ascii="Times" w:eastAsia="Times" w:hAnsi="Times" w:cs="Times"/>
                  <w:noProof/>
                  <w:color w:val="666666"/>
                  <w:sz w:val="24"/>
                  <w:szCs w:val="24"/>
                </w:rPr>
                <w:drawing>
                  <wp:inline distT="114300" distB="114300" distL="114300" distR="114300" wp14:anchorId="75E6BB52" wp14:editId="2FAD36F8">
                    <wp:extent cx="756812" cy="567609"/>
                    <wp:effectExtent l="0" t="0" r="0" b="0"/>
                    <wp:docPr id="1169023763"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15"/>
                            <a:srcRect l="24010" t="9380" r="11713" b="5274"/>
                            <a:stretch>
                              <a:fillRect/>
                            </a:stretch>
                          </pic:blipFill>
                          <pic:spPr>
                            <a:xfrm>
                              <a:off x="0" y="0"/>
                              <a:ext cx="756812" cy="567609"/>
                            </a:xfrm>
                            <a:prstGeom prst="rect">
                              <a:avLst/>
                            </a:prstGeom>
                            <a:ln/>
                          </pic:spPr>
                        </pic:pic>
                      </a:graphicData>
                    </a:graphic>
                  </wp:inline>
                </w:drawing>
              </w:r>
            </w:del>
          </w:p>
        </w:tc>
      </w:tr>
    </w:tbl>
    <w:tbl>
      <w:tblPr>
        <w:tblStyle w:val="a"/>
        <w:tblW w:w="877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35"/>
        <w:gridCol w:w="1215"/>
        <w:gridCol w:w="1140"/>
        <w:gridCol w:w="1065"/>
        <w:gridCol w:w="1065"/>
        <w:gridCol w:w="1410"/>
        <w:gridCol w:w="1545"/>
      </w:tblGrid>
      <w:tr w:rsidR="004E1622" w14:paraId="63A4B1A7" w14:textId="77777777">
        <w:trPr>
          <w:trHeight w:val="510"/>
        </w:trPr>
        <w:tc>
          <w:tcPr>
            <w:tcW w:w="1335" w:type="dxa"/>
            <w:tcBorders>
              <w:left w:val="single" w:sz="8" w:space="0" w:color="FFFFFF"/>
              <w:right w:val="single" w:sz="8" w:space="0" w:color="FFFFFF"/>
            </w:tcBorders>
            <w:shd w:val="clear" w:color="auto" w:fill="auto"/>
            <w:tcMar>
              <w:top w:w="100" w:type="dxa"/>
              <w:left w:w="100" w:type="dxa"/>
              <w:bottom w:w="100" w:type="dxa"/>
              <w:right w:w="100" w:type="dxa"/>
            </w:tcMar>
          </w:tcPr>
          <w:p w14:paraId="23229D70" w14:textId="77777777" w:rsidR="0048593E" w:rsidRDefault="00000000">
            <w:pPr>
              <w:widowControl w:val="0"/>
              <w:rPr>
                <w:moveFrom w:id="1444" w:author="Sophie Bur" w:date="2024-03-19T11:59:00Z"/>
                <w:rFonts w:ascii="Times" w:eastAsia="Times" w:hAnsi="Times" w:cs="Times"/>
                <w:sz w:val="24"/>
                <w:szCs w:val="24"/>
              </w:rPr>
              <w:pPrChange w:id="1445" w:author="Sophie Bur" w:date="2024-03-19T11:59:00Z">
                <w:pPr>
                  <w:widowControl w:val="0"/>
                  <w:jc w:val="both"/>
                </w:pPr>
              </w:pPrChange>
            </w:pPr>
            <w:moveFromRangeStart w:id="1446" w:author="Sophie Bur" w:date="2024-03-19T11:59:00Z" w:name="move161741993"/>
            <w:moveFrom w:id="1447" w:author="Sophie Bur" w:date="2024-03-19T11:59:00Z">
              <w:r>
                <w:rPr>
                  <w:rFonts w:ascii="Times" w:eastAsia="Times" w:hAnsi="Times" w:cs="Times"/>
                  <w:sz w:val="24"/>
                  <w:szCs w:val="24"/>
                </w:rPr>
                <w:t>Sex</w:t>
              </w:r>
            </w:moveFrom>
          </w:p>
        </w:tc>
        <w:tc>
          <w:tcPr>
            <w:tcW w:w="1215" w:type="dxa"/>
            <w:tcBorders>
              <w:left w:val="single" w:sz="8" w:space="0" w:color="FFFFFF"/>
              <w:right w:val="single" w:sz="8" w:space="0" w:color="FFFFFF"/>
            </w:tcBorders>
            <w:shd w:val="clear" w:color="auto" w:fill="auto"/>
            <w:tcMar>
              <w:top w:w="100" w:type="dxa"/>
              <w:left w:w="100" w:type="dxa"/>
              <w:bottom w:w="100" w:type="dxa"/>
              <w:right w:w="100" w:type="dxa"/>
            </w:tcMar>
          </w:tcPr>
          <w:p w14:paraId="01FEA742" w14:textId="77777777" w:rsidR="0048593E" w:rsidRDefault="00000000">
            <w:pPr>
              <w:widowControl w:val="0"/>
              <w:rPr>
                <w:moveFrom w:id="1448" w:author="Sophie Bur" w:date="2024-03-19T11:59:00Z"/>
                <w:rFonts w:ascii="Times" w:eastAsia="Times" w:hAnsi="Times" w:cs="Times"/>
                <w:sz w:val="24"/>
                <w:szCs w:val="24"/>
              </w:rPr>
              <w:pPrChange w:id="1449" w:author="Sophie Bur" w:date="2024-03-19T11:59:00Z">
                <w:pPr>
                  <w:widowControl w:val="0"/>
                  <w:jc w:val="both"/>
                </w:pPr>
              </w:pPrChange>
            </w:pPr>
            <w:moveFrom w:id="1450" w:author="Sophie Bur" w:date="2024-03-19T11:59:00Z">
              <w:r>
                <w:rPr>
                  <w:rFonts w:ascii="Times" w:eastAsia="Times" w:hAnsi="Times" w:cs="Times"/>
                  <w:sz w:val="24"/>
                  <w:szCs w:val="24"/>
                </w:rPr>
                <w:t>f</w:t>
              </w:r>
            </w:moveFrom>
          </w:p>
        </w:tc>
        <w:tc>
          <w:tcPr>
            <w:tcW w:w="1140" w:type="dxa"/>
            <w:tcBorders>
              <w:left w:val="single" w:sz="8" w:space="0" w:color="FFFFFF"/>
              <w:right w:val="single" w:sz="8" w:space="0" w:color="FFFFFF"/>
            </w:tcBorders>
            <w:shd w:val="clear" w:color="auto" w:fill="auto"/>
            <w:tcMar>
              <w:top w:w="100" w:type="dxa"/>
              <w:left w:w="100" w:type="dxa"/>
              <w:bottom w:w="100" w:type="dxa"/>
              <w:right w:w="100" w:type="dxa"/>
            </w:tcMar>
          </w:tcPr>
          <w:p w14:paraId="21635317" w14:textId="77777777" w:rsidR="0048593E" w:rsidRDefault="00000000">
            <w:pPr>
              <w:widowControl w:val="0"/>
              <w:rPr>
                <w:moveFrom w:id="1451" w:author="Sophie Bur" w:date="2024-03-19T11:59:00Z"/>
                <w:rFonts w:ascii="Times" w:eastAsia="Times" w:hAnsi="Times" w:cs="Times"/>
                <w:sz w:val="24"/>
                <w:szCs w:val="24"/>
              </w:rPr>
              <w:pPrChange w:id="1452" w:author="Sophie Bur" w:date="2024-03-19T11:59:00Z">
                <w:pPr>
                  <w:widowControl w:val="0"/>
                  <w:jc w:val="both"/>
                </w:pPr>
              </w:pPrChange>
            </w:pPr>
            <w:moveFrom w:id="1453" w:author="Sophie Bur" w:date="2024-03-19T11:59:00Z">
              <w:r>
                <w:rPr>
                  <w:rFonts w:ascii="Times" w:eastAsia="Times" w:hAnsi="Times" w:cs="Times"/>
                  <w:sz w:val="24"/>
                  <w:szCs w:val="24"/>
                </w:rPr>
                <w:t>m</w:t>
              </w:r>
            </w:moveFrom>
          </w:p>
        </w:tc>
        <w:tc>
          <w:tcPr>
            <w:tcW w:w="1065" w:type="dxa"/>
            <w:tcBorders>
              <w:left w:val="single" w:sz="8" w:space="0" w:color="FFFFFF"/>
              <w:right w:val="single" w:sz="8" w:space="0" w:color="FFFFFF"/>
            </w:tcBorders>
            <w:shd w:val="clear" w:color="auto" w:fill="auto"/>
            <w:tcMar>
              <w:top w:w="100" w:type="dxa"/>
              <w:left w:w="100" w:type="dxa"/>
              <w:bottom w:w="100" w:type="dxa"/>
              <w:right w:w="100" w:type="dxa"/>
            </w:tcMar>
          </w:tcPr>
          <w:p w14:paraId="7A77511A" w14:textId="77777777" w:rsidR="0048593E" w:rsidRDefault="00000000">
            <w:pPr>
              <w:widowControl w:val="0"/>
              <w:rPr>
                <w:moveFrom w:id="1454" w:author="Sophie Bur" w:date="2024-03-19T11:59:00Z"/>
                <w:rFonts w:ascii="Times" w:eastAsia="Times" w:hAnsi="Times" w:cs="Times"/>
                <w:sz w:val="24"/>
                <w:szCs w:val="24"/>
              </w:rPr>
              <w:pPrChange w:id="1455" w:author="Sophie Bur" w:date="2024-03-19T11:59:00Z">
                <w:pPr>
                  <w:widowControl w:val="0"/>
                  <w:jc w:val="both"/>
                </w:pPr>
              </w:pPrChange>
            </w:pPr>
            <w:moveFrom w:id="1456" w:author="Sophie Bur" w:date="2024-03-19T11:59:00Z">
              <w:r>
                <w:rPr>
                  <w:rFonts w:ascii="Times" w:eastAsia="Times" w:hAnsi="Times" w:cs="Times"/>
                  <w:sz w:val="24"/>
                  <w:szCs w:val="24"/>
                </w:rPr>
                <w:t>m</w:t>
              </w:r>
            </w:moveFrom>
          </w:p>
        </w:tc>
        <w:tc>
          <w:tcPr>
            <w:tcW w:w="1065" w:type="dxa"/>
            <w:tcBorders>
              <w:left w:val="single" w:sz="8" w:space="0" w:color="FFFFFF"/>
              <w:right w:val="single" w:sz="8" w:space="0" w:color="FFFFFF"/>
            </w:tcBorders>
            <w:shd w:val="clear" w:color="auto" w:fill="auto"/>
            <w:tcMar>
              <w:top w:w="100" w:type="dxa"/>
              <w:left w:w="100" w:type="dxa"/>
              <w:bottom w:w="100" w:type="dxa"/>
              <w:right w:w="100" w:type="dxa"/>
            </w:tcMar>
          </w:tcPr>
          <w:p w14:paraId="4E6F48AE" w14:textId="77777777" w:rsidR="0048593E" w:rsidRDefault="00000000">
            <w:pPr>
              <w:widowControl w:val="0"/>
              <w:rPr>
                <w:moveFrom w:id="1457" w:author="Sophie Bur" w:date="2024-03-19T11:59:00Z"/>
                <w:rFonts w:ascii="Times" w:eastAsia="Times" w:hAnsi="Times" w:cs="Times"/>
                <w:sz w:val="24"/>
                <w:szCs w:val="24"/>
              </w:rPr>
              <w:pPrChange w:id="1458" w:author="Sophie Bur" w:date="2024-03-19T11:59:00Z">
                <w:pPr>
                  <w:widowControl w:val="0"/>
                  <w:jc w:val="both"/>
                </w:pPr>
              </w:pPrChange>
            </w:pPr>
            <w:moveFrom w:id="1459" w:author="Sophie Bur" w:date="2024-03-19T11:59:00Z">
              <w:r>
                <w:rPr>
                  <w:rFonts w:ascii="Times" w:eastAsia="Times" w:hAnsi="Times" w:cs="Times"/>
                  <w:sz w:val="24"/>
                  <w:szCs w:val="24"/>
                </w:rPr>
                <w:t>m</w:t>
              </w:r>
            </w:moveFrom>
          </w:p>
        </w:tc>
        <w:tc>
          <w:tcPr>
            <w:tcW w:w="1410" w:type="dxa"/>
            <w:tcBorders>
              <w:left w:val="single" w:sz="8" w:space="0" w:color="FFFFFF"/>
              <w:right w:val="single" w:sz="8" w:space="0" w:color="FFFFFF"/>
            </w:tcBorders>
            <w:shd w:val="clear" w:color="auto" w:fill="auto"/>
            <w:tcMar>
              <w:top w:w="100" w:type="dxa"/>
              <w:left w:w="100" w:type="dxa"/>
              <w:bottom w:w="100" w:type="dxa"/>
              <w:right w:w="100" w:type="dxa"/>
            </w:tcMar>
          </w:tcPr>
          <w:p w14:paraId="1E442D54" w14:textId="77777777" w:rsidR="0048593E" w:rsidRDefault="00000000">
            <w:pPr>
              <w:widowControl w:val="0"/>
              <w:rPr>
                <w:moveFrom w:id="1460" w:author="Sophie Bur" w:date="2024-03-19T11:59:00Z"/>
                <w:rFonts w:ascii="Times" w:eastAsia="Times" w:hAnsi="Times" w:cs="Times"/>
                <w:sz w:val="24"/>
                <w:szCs w:val="24"/>
              </w:rPr>
              <w:pPrChange w:id="1461" w:author="Sophie Bur" w:date="2024-03-19T11:59:00Z">
                <w:pPr>
                  <w:widowControl w:val="0"/>
                  <w:jc w:val="both"/>
                </w:pPr>
              </w:pPrChange>
            </w:pPr>
            <w:moveFrom w:id="1462" w:author="Sophie Bur" w:date="2024-03-19T11:59:00Z">
              <w:r>
                <w:rPr>
                  <w:rFonts w:ascii="Times" w:eastAsia="Times" w:hAnsi="Times" w:cs="Times"/>
                  <w:sz w:val="24"/>
                  <w:szCs w:val="24"/>
                </w:rPr>
                <w:t>m</w:t>
              </w:r>
            </w:moveFrom>
          </w:p>
        </w:tc>
        <w:tc>
          <w:tcPr>
            <w:tcW w:w="1545" w:type="dxa"/>
            <w:tcBorders>
              <w:left w:val="single" w:sz="8" w:space="0" w:color="FFFFFF"/>
              <w:right w:val="single" w:sz="8" w:space="0" w:color="FFFFFF"/>
            </w:tcBorders>
            <w:shd w:val="clear" w:color="auto" w:fill="auto"/>
            <w:tcMar>
              <w:top w:w="100" w:type="dxa"/>
              <w:left w:w="100" w:type="dxa"/>
              <w:bottom w:w="100" w:type="dxa"/>
              <w:right w:w="100" w:type="dxa"/>
            </w:tcMar>
          </w:tcPr>
          <w:p w14:paraId="388BBB7E" w14:textId="77777777" w:rsidR="0048593E" w:rsidRDefault="00000000">
            <w:pPr>
              <w:widowControl w:val="0"/>
              <w:rPr>
                <w:moveFrom w:id="1463" w:author="Sophie Bur" w:date="2024-03-19T11:59:00Z"/>
                <w:rFonts w:ascii="Times" w:eastAsia="Times" w:hAnsi="Times" w:cs="Times"/>
                <w:color w:val="666666"/>
                <w:sz w:val="24"/>
                <w:szCs w:val="24"/>
              </w:rPr>
              <w:pPrChange w:id="1464" w:author="Sophie Bur" w:date="2024-03-19T11:59:00Z">
                <w:pPr>
                  <w:widowControl w:val="0"/>
                  <w:jc w:val="both"/>
                </w:pPr>
              </w:pPrChange>
            </w:pPr>
            <w:moveFrom w:id="1465" w:author="Sophie Bur" w:date="2024-03-19T11:59:00Z">
              <w:r>
                <w:rPr>
                  <w:rFonts w:ascii="Times" w:eastAsia="Times" w:hAnsi="Times" w:cs="Times"/>
                  <w:color w:val="666666"/>
                  <w:sz w:val="24"/>
                  <w:szCs w:val="24"/>
                </w:rPr>
                <w:t>m</w:t>
              </w:r>
            </w:moveFrom>
          </w:p>
        </w:tc>
      </w:tr>
      <w:tr w:rsidR="004E1622" w14:paraId="5B8478D7" w14:textId="77777777">
        <w:trPr>
          <w:trHeight w:val="510"/>
        </w:trPr>
        <w:tc>
          <w:tcPr>
            <w:tcW w:w="1335" w:type="dxa"/>
            <w:tcBorders>
              <w:left w:val="single" w:sz="8" w:space="0" w:color="FFFFFF"/>
              <w:right w:val="single" w:sz="8" w:space="0" w:color="FFFFFF"/>
            </w:tcBorders>
            <w:shd w:val="clear" w:color="auto" w:fill="auto"/>
            <w:tcMar>
              <w:top w:w="100" w:type="dxa"/>
              <w:left w:w="100" w:type="dxa"/>
              <w:bottom w:w="100" w:type="dxa"/>
              <w:right w:w="100" w:type="dxa"/>
            </w:tcMar>
          </w:tcPr>
          <w:p w14:paraId="40404E8D" w14:textId="77777777" w:rsidR="0048593E" w:rsidRDefault="00000000">
            <w:pPr>
              <w:widowControl w:val="0"/>
              <w:rPr>
                <w:moveFrom w:id="1466" w:author="Sophie Bur" w:date="2024-03-19T11:59:00Z"/>
                <w:rFonts w:ascii="Times" w:eastAsia="Times" w:hAnsi="Times" w:cs="Times"/>
                <w:sz w:val="24"/>
                <w:szCs w:val="24"/>
              </w:rPr>
              <w:pPrChange w:id="1467" w:author="Sophie Bur" w:date="2024-03-19T11:59:00Z">
                <w:pPr>
                  <w:widowControl w:val="0"/>
                  <w:jc w:val="both"/>
                </w:pPr>
              </w:pPrChange>
            </w:pPr>
            <w:moveFrom w:id="1468" w:author="Sophie Bur" w:date="2024-03-19T11:59:00Z">
              <w:r>
                <w:rPr>
                  <w:rFonts w:ascii="Times" w:eastAsia="Times" w:hAnsi="Times" w:cs="Times"/>
                  <w:sz w:val="24"/>
                  <w:szCs w:val="24"/>
                </w:rPr>
                <w:t>Age class</w:t>
              </w:r>
            </w:moveFrom>
          </w:p>
        </w:tc>
        <w:tc>
          <w:tcPr>
            <w:tcW w:w="1215" w:type="dxa"/>
            <w:tcBorders>
              <w:left w:val="single" w:sz="8" w:space="0" w:color="FFFFFF"/>
              <w:right w:val="single" w:sz="8" w:space="0" w:color="FFFFFF"/>
            </w:tcBorders>
            <w:shd w:val="clear" w:color="auto" w:fill="auto"/>
            <w:tcMar>
              <w:top w:w="100" w:type="dxa"/>
              <w:left w:w="100" w:type="dxa"/>
              <w:bottom w:w="100" w:type="dxa"/>
              <w:right w:w="100" w:type="dxa"/>
            </w:tcMar>
          </w:tcPr>
          <w:p w14:paraId="7E124CDD" w14:textId="77777777" w:rsidR="0048593E" w:rsidRDefault="00000000">
            <w:pPr>
              <w:widowControl w:val="0"/>
              <w:rPr>
                <w:moveFrom w:id="1469" w:author="Sophie Bur" w:date="2024-03-19T11:59:00Z"/>
                <w:rFonts w:ascii="Times" w:eastAsia="Times" w:hAnsi="Times" w:cs="Times"/>
                <w:sz w:val="24"/>
                <w:szCs w:val="24"/>
              </w:rPr>
              <w:pPrChange w:id="1470" w:author="Sophie Bur" w:date="2024-03-19T11:59:00Z">
                <w:pPr>
                  <w:widowControl w:val="0"/>
                  <w:jc w:val="both"/>
                </w:pPr>
              </w:pPrChange>
            </w:pPr>
            <w:moveFrom w:id="1471" w:author="Sophie Bur" w:date="2024-03-19T11:59:00Z">
              <w:r>
                <w:rPr>
                  <w:rFonts w:ascii="Times" w:eastAsia="Times" w:hAnsi="Times" w:cs="Times"/>
                  <w:sz w:val="24"/>
                  <w:szCs w:val="24"/>
                </w:rPr>
                <w:t>Adult</w:t>
              </w:r>
            </w:moveFrom>
          </w:p>
        </w:tc>
        <w:tc>
          <w:tcPr>
            <w:tcW w:w="1140" w:type="dxa"/>
            <w:tcBorders>
              <w:left w:val="single" w:sz="8" w:space="0" w:color="FFFFFF"/>
              <w:right w:val="single" w:sz="8" w:space="0" w:color="FFFFFF"/>
            </w:tcBorders>
            <w:shd w:val="clear" w:color="auto" w:fill="auto"/>
            <w:tcMar>
              <w:top w:w="100" w:type="dxa"/>
              <w:left w:w="100" w:type="dxa"/>
              <w:bottom w:w="100" w:type="dxa"/>
              <w:right w:w="100" w:type="dxa"/>
            </w:tcMar>
          </w:tcPr>
          <w:p w14:paraId="1F1BABBB" w14:textId="77777777" w:rsidR="0048593E" w:rsidRDefault="00000000">
            <w:pPr>
              <w:widowControl w:val="0"/>
              <w:rPr>
                <w:moveFrom w:id="1472" w:author="Sophie Bur" w:date="2024-03-19T11:59:00Z"/>
                <w:rFonts w:ascii="Times" w:eastAsia="Times" w:hAnsi="Times" w:cs="Times"/>
                <w:sz w:val="24"/>
                <w:szCs w:val="24"/>
              </w:rPr>
              <w:pPrChange w:id="1473" w:author="Sophie Bur" w:date="2024-03-19T11:59:00Z">
                <w:pPr>
                  <w:widowControl w:val="0"/>
                  <w:jc w:val="both"/>
                </w:pPr>
              </w:pPrChange>
            </w:pPr>
            <w:moveFrom w:id="1474" w:author="Sophie Bur" w:date="2024-03-19T11:59:00Z">
              <w:r>
                <w:rPr>
                  <w:rFonts w:ascii="Times" w:eastAsia="Times" w:hAnsi="Times" w:cs="Times"/>
                  <w:sz w:val="24"/>
                  <w:szCs w:val="24"/>
                </w:rPr>
                <w:t>Adult</w:t>
              </w:r>
            </w:moveFrom>
          </w:p>
        </w:tc>
        <w:tc>
          <w:tcPr>
            <w:tcW w:w="1065" w:type="dxa"/>
            <w:tcBorders>
              <w:left w:val="single" w:sz="8" w:space="0" w:color="FFFFFF"/>
              <w:right w:val="single" w:sz="8" w:space="0" w:color="FFFFFF"/>
            </w:tcBorders>
            <w:shd w:val="clear" w:color="auto" w:fill="auto"/>
            <w:tcMar>
              <w:top w:w="100" w:type="dxa"/>
              <w:left w:w="100" w:type="dxa"/>
              <w:bottom w:w="100" w:type="dxa"/>
              <w:right w:w="100" w:type="dxa"/>
            </w:tcMar>
          </w:tcPr>
          <w:p w14:paraId="0397D8B7" w14:textId="77777777" w:rsidR="0048593E" w:rsidRDefault="00000000">
            <w:pPr>
              <w:widowControl w:val="0"/>
              <w:rPr>
                <w:moveFrom w:id="1475" w:author="Sophie Bur" w:date="2024-03-19T11:59:00Z"/>
                <w:rFonts w:ascii="Times" w:eastAsia="Times" w:hAnsi="Times" w:cs="Times"/>
                <w:sz w:val="24"/>
                <w:szCs w:val="24"/>
              </w:rPr>
              <w:pPrChange w:id="1476" w:author="Sophie Bur" w:date="2024-03-19T11:59:00Z">
                <w:pPr>
                  <w:widowControl w:val="0"/>
                  <w:jc w:val="both"/>
                </w:pPr>
              </w:pPrChange>
            </w:pPr>
            <w:moveFrom w:id="1477" w:author="Sophie Bur" w:date="2024-03-19T11:59:00Z">
              <w:r>
                <w:rPr>
                  <w:rFonts w:ascii="Times" w:eastAsia="Times" w:hAnsi="Times" w:cs="Times"/>
                  <w:sz w:val="24"/>
                  <w:szCs w:val="24"/>
                </w:rPr>
                <w:t>Subadult</w:t>
              </w:r>
            </w:moveFrom>
          </w:p>
        </w:tc>
        <w:tc>
          <w:tcPr>
            <w:tcW w:w="1065" w:type="dxa"/>
            <w:tcBorders>
              <w:left w:val="single" w:sz="8" w:space="0" w:color="FFFFFF"/>
              <w:right w:val="single" w:sz="8" w:space="0" w:color="FFFFFF"/>
            </w:tcBorders>
            <w:shd w:val="clear" w:color="auto" w:fill="auto"/>
            <w:tcMar>
              <w:top w:w="100" w:type="dxa"/>
              <w:left w:w="100" w:type="dxa"/>
              <w:bottom w:w="100" w:type="dxa"/>
              <w:right w:w="100" w:type="dxa"/>
            </w:tcMar>
          </w:tcPr>
          <w:p w14:paraId="7361854C" w14:textId="77777777" w:rsidR="0048593E" w:rsidRDefault="00000000">
            <w:pPr>
              <w:widowControl w:val="0"/>
              <w:rPr>
                <w:moveFrom w:id="1478" w:author="Sophie Bur" w:date="2024-03-19T11:59:00Z"/>
                <w:rFonts w:ascii="Times" w:eastAsia="Times" w:hAnsi="Times" w:cs="Times"/>
                <w:sz w:val="24"/>
                <w:szCs w:val="24"/>
              </w:rPr>
              <w:pPrChange w:id="1479" w:author="Sophie Bur" w:date="2024-03-19T11:59:00Z">
                <w:pPr>
                  <w:widowControl w:val="0"/>
                  <w:jc w:val="both"/>
                </w:pPr>
              </w:pPrChange>
            </w:pPr>
            <w:moveFrom w:id="1480" w:author="Sophie Bur" w:date="2024-03-19T11:59:00Z">
              <w:r>
                <w:rPr>
                  <w:rFonts w:ascii="Times" w:eastAsia="Times" w:hAnsi="Times" w:cs="Times"/>
                  <w:sz w:val="24"/>
                  <w:szCs w:val="24"/>
                </w:rPr>
                <w:t>Juvenile</w:t>
              </w:r>
            </w:moveFrom>
          </w:p>
        </w:tc>
        <w:tc>
          <w:tcPr>
            <w:tcW w:w="1410" w:type="dxa"/>
            <w:tcBorders>
              <w:left w:val="single" w:sz="8" w:space="0" w:color="FFFFFF"/>
              <w:right w:val="single" w:sz="8" w:space="0" w:color="FFFFFF"/>
            </w:tcBorders>
            <w:shd w:val="clear" w:color="auto" w:fill="auto"/>
            <w:tcMar>
              <w:top w:w="100" w:type="dxa"/>
              <w:left w:w="100" w:type="dxa"/>
              <w:bottom w:w="100" w:type="dxa"/>
              <w:right w:w="100" w:type="dxa"/>
            </w:tcMar>
          </w:tcPr>
          <w:p w14:paraId="7F43A3E0" w14:textId="77777777" w:rsidR="0048593E" w:rsidRDefault="00000000">
            <w:pPr>
              <w:widowControl w:val="0"/>
              <w:rPr>
                <w:moveFrom w:id="1481" w:author="Sophie Bur" w:date="2024-03-19T11:59:00Z"/>
                <w:rFonts w:ascii="Times" w:eastAsia="Times" w:hAnsi="Times" w:cs="Times"/>
                <w:sz w:val="24"/>
                <w:szCs w:val="24"/>
              </w:rPr>
              <w:pPrChange w:id="1482" w:author="Sophie Bur" w:date="2024-03-19T11:59:00Z">
                <w:pPr>
                  <w:widowControl w:val="0"/>
                  <w:jc w:val="both"/>
                </w:pPr>
              </w:pPrChange>
            </w:pPr>
            <w:moveFrom w:id="1483" w:author="Sophie Bur" w:date="2024-03-19T11:59:00Z">
              <w:r>
                <w:rPr>
                  <w:rFonts w:ascii="Times" w:eastAsia="Times" w:hAnsi="Times" w:cs="Times"/>
                  <w:sz w:val="24"/>
                  <w:szCs w:val="24"/>
                </w:rPr>
                <w:t>Infantile</w:t>
              </w:r>
            </w:moveFrom>
          </w:p>
        </w:tc>
        <w:tc>
          <w:tcPr>
            <w:tcW w:w="1545" w:type="dxa"/>
            <w:tcBorders>
              <w:left w:val="single" w:sz="8" w:space="0" w:color="FFFFFF"/>
              <w:right w:val="single" w:sz="8" w:space="0" w:color="FFFFFF"/>
            </w:tcBorders>
            <w:shd w:val="clear" w:color="auto" w:fill="auto"/>
            <w:tcMar>
              <w:top w:w="100" w:type="dxa"/>
              <w:left w:w="100" w:type="dxa"/>
              <w:bottom w:w="100" w:type="dxa"/>
              <w:right w:w="100" w:type="dxa"/>
            </w:tcMar>
          </w:tcPr>
          <w:p w14:paraId="60F2BE89" w14:textId="77777777" w:rsidR="0048593E" w:rsidRDefault="00000000">
            <w:pPr>
              <w:widowControl w:val="0"/>
              <w:rPr>
                <w:moveFrom w:id="1484" w:author="Sophie Bur" w:date="2024-03-19T11:59:00Z"/>
                <w:rFonts w:ascii="Times" w:eastAsia="Times" w:hAnsi="Times" w:cs="Times"/>
                <w:color w:val="666666"/>
                <w:sz w:val="24"/>
                <w:szCs w:val="24"/>
              </w:rPr>
              <w:pPrChange w:id="1485" w:author="Sophie Bur" w:date="2024-03-19T11:59:00Z">
                <w:pPr>
                  <w:widowControl w:val="0"/>
                  <w:jc w:val="both"/>
                </w:pPr>
              </w:pPrChange>
            </w:pPr>
            <w:moveFrom w:id="1486" w:author="Sophie Bur" w:date="2024-03-19T11:59:00Z">
              <w:r>
                <w:rPr>
                  <w:rFonts w:ascii="Times" w:eastAsia="Times" w:hAnsi="Times" w:cs="Times"/>
                  <w:color w:val="666666"/>
                  <w:sz w:val="24"/>
                  <w:szCs w:val="24"/>
                </w:rPr>
                <w:t>newborn</w:t>
              </w:r>
            </w:moveFrom>
          </w:p>
        </w:tc>
      </w:tr>
      <w:tr w:rsidR="004E1622" w14:paraId="006E030A" w14:textId="77777777">
        <w:tc>
          <w:tcPr>
            <w:tcW w:w="1335" w:type="dxa"/>
            <w:tcBorders>
              <w:left w:val="single" w:sz="8" w:space="0" w:color="FFFFFF"/>
              <w:right w:val="single" w:sz="8" w:space="0" w:color="FFFFFF"/>
            </w:tcBorders>
            <w:shd w:val="clear" w:color="auto" w:fill="auto"/>
            <w:tcMar>
              <w:top w:w="100" w:type="dxa"/>
              <w:left w:w="100" w:type="dxa"/>
              <w:bottom w:w="100" w:type="dxa"/>
              <w:right w:w="100" w:type="dxa"/>
            </w:tcMar>
          </w:tcPr>
          <w:p w14:paraId="041CBF9A" w14:textId="77777777" w:rsidR="0048593E" w:rsidRDefault="00000000">
            <w:pPr>
              <w:widowControl w:val="0"/>
              <w:rPr>
                <w:moveFrom w:id="1487" w:author="Sophie Bur" w:date="2024-03-19T11:59:00Z"/>
                <w:rFonts w:ascii="Times" w:eastAsia="Times" w:hAnsi="Times" w:cs="Times"/>
                <w:sz w:val="24"/>
                <w:szCs w:val="24"/>
              </w:rPr>
              <w:pPrChange w:id="1488" w:author="Sophie Bur" w:date="2024-03-19T11:59:00Z">
                <w:pPr>
                  <w:widowControl w:val="0"/>
                  <w:jc w:val="both"/>
                </w:pPr>
              </w:pPrChange>
            </w:pPr>
            <w:moveFrom w:id="1489" w:author="Sophie Bur" w:date="2024-03-19T11:59:00Z">
              <w:r>
                <w:rPr>
                  <w:rFonts w:ascii="Times" w:eastAsia="Times" w:hAnsi="Times" w:cs="Times"/>
                  <w:sz w:val="24"/>
                  <w:szCs w:val="24"/>
                </w:rPr>
                <w:lastRenderedPageBreak/>
                <w:t>Age</w:t>
              </w:r>
            </w:moveFrom>
          </w:p>
        </w:tc>
        <w:tc>
          <w:tcPr>
            <w:tcW w:w="1215" w:type="dxa"/>
            <w:tcBorders>
              <w:left w:val="single" w:sz="8" w:space="0" w:color="FFFFFF"/>
              <w:right w:val="single" w:sz="8" w:space="0" w:color="FFFFFF"/>
            </w:tcBorders>
            <w:shd w:val="clear" w:color="auto" w:fill="auto"/>
            <w:tcMar>
              <w:top w:w="100" w:type="dxa"/>
              <w:left w:w="100" w:type="dxa"/>
              <w:bottom w:w="100" w:type="dxa"/>
              <w:right w:w="100" w:type="dxa"/>
            </w:tcMar>
          </w:tcPr>
          <w:p w14:paraId="5DEF3536" w14:textId="77777777" w:rsidR="0048593E" w:rsidRDefault="00000000">
            <w:pPr>
              <w:widowControl w:val="0"/>
              <w:rPr>
                <w:moveFrom w:id="1490" w:author="Sophie Bur" w:date="2024-03-19T11:59:00Z"/>
                <w:rFonts w:ascii="Times" w:eastAsia="Times" w:hAnsi="Times" w:cs="Times"/>
                <w:sz w:val="24"/>
                <w:szCs w:val="24"/>
              </w:rPr>
              <w:pPrChange w:id="1491" w:author="Sophie Bur" w:date="2024-03-19T11:59:00Z">
                <w:pPr>
                  <w:widowControl w:val="0"/>
                  <w:jc w:val="both"/>
                </w:pPr>
              </w:pPrChange>
            </w:pPr>
            <w:moveFrom w:id="1492" w:author="Sophie Bur" w:date="2024-03-19T11:59:00Z">
              <w:r>
                <w:rPr>
                  <w:rFonts w:ascii="Times" w:eastAsia="Times" w:hAnsi="Times" w:cs="Times"/>
                  <w:sz w:val="24"/>
                  <w:szCs w:val="24"/>
                </w:rPr>
                <w:t>18y10m</w:t>
              </w:r>
            </w:moveFrom>
          </w:p>
        </w:tc>
        <w:tc>
          <w:tcPr>
            <w:tcW w:w="1140" w:type="dxa"/>
            <w:tcBorders>
              <w:left w:val="single" w:sz="8" w:space="0" w:color="FFFFFF"/>
              <w:right w:val="single" w:sz="8" w:space="0" w:color="FFFFFF"/>
            </w:tcBorders>
            <w:shd w:val="clear" w:color="auto" w:fill="auto"/>
            <w:tcMar>
              <w:top w:w="100" w:type="dxa"/>
              <w:left w:w="100" w:type="dxa"/>
              <w:bottom w:w="100" w:type="dxa"/>
              <w:right w:w="100" w:type="dxa"/>
            </w:tcMar>
          </w:tcPr>
          <w:p w14:paraId="3CD93049" w14:textId="77777777" w:rsidR="0048593E" w:rsidRDefault="00000000">
            <w:pPr>
              <w:widowControl w:val="0"/>
              <w:rPr>
                <w:moveFrom w:id="1493" w:author="Sophie Bur" w:date="2024-03-19T11:59:00Z"/>
                <w:rFonts w:ascii="Times" w:eastAsia="Times" w:hAnsi="Times" w:cs="Times"/>
                <w:sz w:val="24"/>
                <w:szCs w:val="24"/>
              </w:rPr>
              <w:pPrChange w:id="1494" w:author="Sophie Bur" w:date="2024-03-19T11:59:00Z">
                <w:pPr>
                  <w:widowControl w:val="0"/>
                  <w:jc w:val="both"/>
                </w:pPr>
              </w:pPrChange>
            </w:pPr>
            <w:moveFrom w:id="1495" w:author="Sophie Bur" w:date="2024-03-19T11:59:00Z">
              <w:r>
                <w:rPr>
                  <w:rFonts w:ascii="Times" w:eastAsia="Times" w:hAnsi="Times" w:cs="Times"/>
                  <w:sz w:val="24"/>
                  <w:szCs w:val="24"/>
                </w:rPr>
                <w:t>29y10m</w:t>
              </w:r>
            </w:moveFrom>
          </w:p>
        </w:tc>
        <w:tc>
          <w:tcPr>
            <w:tcW w:w="1065" w:type="dxa"/>
            <w:tcBorders>
              <w:left w:val="single" w:sz="8" w:space="0" w:color="FFFFFF"/>
              <w:right w:val="single" w:sz="8" w:space="0" w:color="FFFFFF"/>
            </w:tcBorders>
            <w:shd w:val="clear" w:color="auto" w:fill="auto"/>
            <w:tcMar>
              <w:top w:w="100" w:type="dxa"/>
              <w:left w:w="100" w:type="dxa"/>
              <w:bottom w:w="100" w:type="dxa"/>
              <w:right w:w="100" w:type="dxa"/>
            </w:tcMar>
          </w:tcPr>
          <w:p w14:paraId="731E27EC" w14:textId="77777777" w:rsidR="0048593E" w:rsidRDefault="00000000">
            <w:pPr>
              <w:widowControl w:val="0"/>
              <w:rPr>
                <w:moveFrom w:id="1496" w:author="Sophie Bur" w:date="2024-03-19T11:59:00Z"/>
                <w:rFonts w:ascii="Times" w:eastAsia="Times" w:hAnsi="Times" w:cs="Times"/>
                <w:sz w:val="24"/>
                <w:szCs w:val="24"/>
              </w:rPr>
              <w:pPrChange w:id="1497" w:author="Sophie Bur" w:date="2024-03-19T11:59:00Z">
                <w:pPr>
                  <w:widowControl w:val="0"/>
                  <w:jc w:val="both"/>
                </w:pPr>
              </w:pPrChange>
            </w:pPr>
            <w:moveFrom w:id="1498" w:author="Sophie Bur" w:date="2024-03-19T11:59:00Z">
              <w:r>
                <w:rPr>
                  <w:rFonts w:ascii="Times" w:eastAsia="Times" w:hAnsi="Times" w:cs="Times"/>
                  <w:sz w:val="24"/>
                  <w:szCs w:val="24"/>
                </w:rPr>
                <w:t>7y8m</w:t>
              </w:r>
            </w:moveFrom>
          </w:p>
        </w:tc>
        <w:tc>
          <w:tcPr>
            <w:tcW w:w="1065" w:type="dxa"/>
            <w:tcBorders>
              <w:left w:val="single" w:sz="8" w:space="0" w:color="FFFFFF"/>
              <w:right w:val="single" w:sz="8" w:space="0" w:color="FFFFFF"/>
            </w:tcBorders>
            <w:shd w:val="clear" w:color="auto" w:fill="auto"/>
            <w:tcMar>
              <w:top w:w="100" w:type="dxa"/>
              <w:left w:w="100" w:type="dxa"/>
              <w:bottom w:w="100" w:type="dxa"/>
              <w:right w:w="100" w:type="dxa"/>
            </w:tcMar>
          </w:tcPr>
          <w:p w14:paraId="66EE8CE8" w14:textId="77777777" w:rsidR="0048593E" w:rsidRDefault="00000000">
            <w:pPr>
              <w:widowControl w:val="0"/>
              <w:rPr>
                <w:moveFrom w:id="1499" w:author="Sophie Bur" w:date="2024-03-19T11:59:00Z"/>
                <w:rFonts w:ascii="Times" w:eastAsia="Times" w:hAnsi="Times" w:cs="Times"/>
                <w:sz w:val="24"/>
                <w:szCs w:val="24"/>
              </w:rPr>
              <w:pPrChange w:id="1500" w:author="Sophie Bur" w:date="2024-03-19T11:59:00Z">
                <w:pPr>
                  <w:widowControl w:val="0"/>
                  <w:jc w:val="both"/>
                </w:pPr>
              </w:pPrChange>
            </w:pPr>
            <w:moveFrom w:id="1501" w:author="Sophie Bur" w:date="2024-03-19T11:59:00Z">
              <w:r>
                <w:rPr>
                  <w:rFonts w:ascii="Times" w:eastAsia="Times" w:hAnsi="Times" w:cs="Times"/>
                  <w:sz w:val="24"/>
                  <w:szCs w:val="24"/>
                </w:rPr>
                <w:t>4y11m</w:t>
              </w:r>
            </w:moveFrom>
          </w:p>
        </w:tc>
        <w:tc>
          <w:tcPr>
            <w:tcW w:w="1410" w:type="dxa"/>
            <w:tcBorders>
              <w:left w:val="single" w:sz="8" w:space="0" w:color="FFFFFF"/>
              <w:right w:val="single" w:sz="8" w:space="0" w:color="FFFFFF"/>
            </w:tcBorders>
            <w:shd w:val="clear" w:color="auto" w:fill="auto"/>
            <w:tcMar>
              <w:top w:w="100" w:type="dxa"/>
              <w:left w:w="100" w:type="dxa"/>
              <w:bottom w:w="100" w:type="dxa"/>
              <w:right w:w="100" w:type="dxa"/>
            </w:tcMar>
          </w:tcPr>
          <w:p w14:paraId="68A08A01" w14:textId="77777777" w:rsidR="0048593E" w:rsidRDefault="00000000">
            <w:pPr>
              <w:widowControl w:val="0"/>
              <w:rPr>
                <w:moveFrom w:id="1502" w:author="Sophie Bur" w:date="2024-03-19T11:59:00Z"/>
                <w:rFonts w:ascii="Times" w:eastAsia="Times" w:hAnsi="Times" w:cs="Times"/>
                <w:sz w:val="24"/>
                <w:szCs w:val="24"/>
              </w:rPr>
              <w:pPrChange w:id="1503" w:author="Sophie Bur" w:date="2024-03-19T11:59:00Z">
                <w:pPr>
                  <w:widowControl w:val="0"/>
                  <w:jc w:val="both"/>
                </w:pPr>
              </w:pPrChange>
            </w:pPr>
            <w:moveFrom w:id="1504" w:author="Sophie Bur" w:date="2024-03-19T11:59:00Z">
              <w:r>
                <w:rPr>
                  <w:rFonts w:ascii="Times" w:eastAsia="Times" w:hAnsi="Times" w:cs="Times"/>
                  <w:sz w:val="24"/>
                  <w:szCs w:val="24"/>
                </w:rPr>
                <w:t>3y6m</w:t>
              </w:r>
            </w:moveFrom>
          </w:p>
        </w:tc>
        <w:tc>
          <w:tcPr>
            <w:tcW w:w="1545" w:type="dxa"/>
            <w:tcBorders>
              <w:left w:val="single" w:sz="8" w:space="0" w:color="FFFFFF"/>
              <w:right w:val="single" w:sz="8" w:space="0" w:color="FFFFFF"/>
            </w:tcBorders>
            <w:shd w:val="clear" w:color="auto" w:fill="auto"/>
            <w:tcMar>
              <w:top w:w="100" w:type="dxa"/>
              <w:left w:w="100" w:type="dxa"/>
              <w:bottom w:w="100" w:type="dxa"/>
              <w:right w:w="100" w:type="dxa"/>
            </w:tcMar>
          </w:tcPr>
          <w:p w14:paraId="71DB2D84" w14:textId="77777777" w:rsidR="0048593E" w:rsidRDefault="00000000">
            <w:pPr>
              <w:widowControl w:val="0"/>
              <w:rPr>
                <w:moveFrom w:id="1505" w:author="Sophie Bur" w:date="2024-03-19T11:59:00Z"/>
                <w:rFonts w:ascii="Times" w:eastAsia="Times" w:hAnsi="Times" w:cs="Times"/>
                <w:color w:val="666666"/>
                <w:sz w:val="24"/>
                <w:szCs w:val="24"/>
              </w:rPr>
              <w:pPrChange w:id="1506" w:author="Sophie Bur" w:date="2024-03-19T11:59:00Z">
                <w:pPr>
                  <w:widowControl w:val="0"/>
                  <w:jc w:val="both"/>
                </w:pPr>
              </w:pPrChange>
            </w:pPr>
            <w:moveFrom w:id="1507" w:author="Sophie Bur" w:date="2024-03-19T11:59:00Z">
              <w:r>
                <w:rPr>
                  <w:rFonts w:ascii="Times" w:eastAsia="Times" w:hAnsi="Times" w:cs="Times"/>
                  <w:color w:val="666666"/>
                  <w:sz w:val="24"/>
                  <w:szCs w:val="24"/>
                </w:rPr>
                <w:t>6w</w:t>
              </w:r>
            </w:moveFrom>
          </w:p>
        </w:tc>
      </w:tr>
    </w:tbl>
    <w:p w14:paraId="17774145" w14:textId="77777777" w:rsidR="0048593E" w:rsidRDefault="0048593E">
      <w:pPr>
        <w:spacing w:line="360" w:lineRule="auto"/>
        <w:rPr>
          <w:moveFrom w:id="1508" w:author="Sophie Bur" w:date="2024-03-19T11:59:00Z"/>
          <w:sz w:val="24"/>
          <w:szCs w:val="24"/>
        </w:rPr>
        <w:pPrChange w:id="1509" w:author="Sophie Bur" w:date="2024-03-19T11:59:00Z">
          <w:pPr>
            <w:jc w:val="both"/>
          </w:pPr>
        </w:pPrChange>
      </w:pPr>
    </w:p>
    <w:moveFromRangeEnd w:id="1446"/>
    <w:p w14:paraId="550FB51B" w14:textId="77777777" w:rsidR="00B028CC" w:rsidRDefault="00B028CC">
      <w:pPr>
        <w:spacing w:line="276" w:lineRule="auto"/>
        <w:jc w:val="both"/>
        <w:rPr>
          <w:del w:id="1510" w:author="Sophie Bur" w:date="2024-03-19T11:59:00Z"/>
          <w:sz w:val="24"/>
          <w:szCs w:val="24"/>
        </w:rPr>
      </w:pPr>
    </w:p>
    <w:p w14:paraId="3E829609" w14:textId="77777777" w:rsidR="00B028CC" w:rsidRDefault="00000000">
      <w:pPr>
        <w:spacing w:line="276" w:lineRule="auto"/>
        <w:ind w:firstLine="720"/>
        <w:jc w:val="both"/>
        <w:rPr>
          <w:del w:id="1511" w:author="Sophie Bur" w:date="2024-03-19T11:59:00Z"/>
          <w:sz w:val="24"/>
          <w:szCs w:val="24"/>
        </w:rPr>
      </w:pPr>
      <w:moveFromRangeStart w:id="1512" w:author="Sophie Bur" w:date="2024-03-19T11:59:00Z" w:name="move161741994"/>
      <w:moveFrom w:id="1513" w:author="Sophie Bur" w:date="2024-03-19T11:59:00Z">
        <w:r>
          <w:rPr>
            <w:b/>
            <w:sz w:val="24"/>
            <w:szCs w:val="24"/>
          </w:rPr>
          <w:t xml:space="preserve">Audiovisual recording. </w:t>
        </w:r>
        <w:r>
          <w:rPr>
            <w:sz w:val="24"/>
            <w:szCs w:val="24"/>
          </w:rPr>
          <w:t>A tripod-operated camera was used (Canon Legria HF G30) with high-zoom capabilities due to an add-on lens (TL-H58 Telekonverter), sampling at 25fps (50i</w:t>
        </w:r>
      </w:moveFrom>
      <w:moveFromRangeEnd w:id="1512"/>
      <w:del w:id="1514" w:author="Sophie Bur" w:date="2024-03-19T11:59:00Z">
        <w:r>
          <w:rPr>
            <w:sz w:val="24"/>
            <w:szCs w:val="24"/>
          </w:rPr>
          <w:delText>) and for our second visit we sampled at 50fps (to increase resolution).</w:delText>
        </w:r>
      </w:del>
      <w:moveFromRangeStart w:id="1515" w:author="Sophie Bur" w:date="2024-03-19T11:59:00Z" w:name="move161741995"/>
      <w:moveFrom w:id="1516" w:author="Sophie Bur" w:date="2024-03-19T11:59:00Z">
        <w:r>
          <w:rPr>
            <w:sz w:val="24"/>
            <w:szCs w:val="24"/>
          </w:rPr>
          <w:t xml:space="preserve"> A Sennheiser ME64-12 was fed as an audio input to the camera (using a DXA-2T audio adapter). </w:t>
        </w:r>
      </w:moveFrom>
      <w:moveFromRangeEnd w:id="1515"/>
      <w:del w:id="1517" w:author="Sophie Bur" w:date="2024-03-19T11:59:00Z">
        <w:r>
          <w:rPr>
            <w:sz w:val="24"/>
            <w:szCs w:val="24"/>
          </w:rPr>
          <w:delText xml:space="preserve">We also collected data with 4 go-pros but these materials are outside of the scope of this report (but see </w:delText>
        </w:r>
        <w:r>
          <w:fldChar w:fldCharType="begin"/>
        </w:r>
        <w:r>
          <w:delInstrText>HYPERLINK "https://www.zotero.org/google-docs/?tajBBX" \h</w:delInstrText>
        </w:r>
        <w:r>
          <w:fldChar w:fldCharType="separate"/>
        </w:r>
        <w:r>
          <w:rPr>
            <w:sz w:val="24"/>
            <w:szCs w:val="24"/>
          </w:rPr>
          <w:delText>(</w:delText>
        </w:r>
        <w:r>
          <w:rPr>
            <w:sz w:val="24"/>
            <w:szCs w:val="24"/>
          </w:rPr>
          <w:fldChar w:fldCharType="end"/>
        </w:r>
        <w:r>
          <w:fldChar w:fldCharType="begin"/>
        </w:r>
        <w:r>
          <w:delInstrText>HYPERLINK "https://www.zotero.org/google-docs/?tajBBX" \h</w:delInstrText>
        </w:r>
        <w:r>
          <w:fldChar w:fldCharType="separate"/>
        </w:r>
        <w:r>
          <w:rPr>
            <w:i/>
            <w:sz w:val="24"/>
            <w:szCs w:val="24"/>
          </w:rPr>
          <w:delText>45</w:delText>
        </w:r>
        <w:r>
          <w:rPr>
            <w:i/>
            <w:sz w:val="24"/>
            <w:szCs w:val="24"/>
          </w:rPr>
          <w:fldChar w:fldCharType="end"/>
        </w:r>
        <w:r>
          <w:fldChar w:fldCharType="begin"/>
        </w:r>
        <w:r>
          <w:delInstrText>HYPERLINK "https://www.zotero.org/google-docs/?tajBBX" \h</w:delInstrText>
        </w:r>
        <w:r>
          <w:fldChar w:fldCharType="separate"/>
        </w:r>
        <w:r>
          <w:rPr>
            <w:sz w:val="24"/>
            <w:szCs w:val="24"/>
          </w:rPr>
          <w:delText>)</w:delText>
        </w:r>
        <w:r>
          <w:rPr>
            <w:sz w:val="24"/>
            <w:szCs w:val="24"/>
          </w:rPr>
          <w:fldChar w:fldCharType="end"/>
        </w:r>
        <w:r>
          <w:rPr>
            <w:sz w:val="24"/>
            <w:szCs w:val="24"/>
          </w:rPr>
          <w:delText>).</w:delText>
        </w:r>
      </w:del>
    </w:p>
    <w:p w14:paraId="32C2BDFF" w14:textId="77777777" w:rsidR="00B028CC" w:rsidRDefault="00B028CC">
      <w:pPr>
        <w:spacing w:line="276" w:lineRule="auto"/>
        <w:ind w:firstLine="720"/>
        <w:jc w:val="both"/>
        <w:rPr>
          <w:del w:id="1518" w:author="Sophie Bur" w:date="2024-03-19T11:59:00Z"/>
          <w:sz w:val="24"/>
          <w:szCs w:val="24"/>
        </w:rPr>
      </w:pPr>
    </w:p>
    <w:p w14:paraId="6FB27418" w14:textId="77777777" w:rsidR="00B028CC" w:rsidRDefault="00000000">
      <w:pPr>
        <w:spacing w:line="276" w:lineRule="auto"/>
        <w:ind w:firstLine="720"/>
        <w:jc w:val="both"/>
        <w:rPr>
          <w:del w:id="1519" w:author="Sophie Bur" w:date="2024-03-19T11:59:00Z"/>
          <w:sz w:val="24"/>
          <w:szCs w:val="24"/>
        </w:rPr>
      </w:pPr>
      <w:moveFromRangeStart w:id="1520" w:author="Sophie Bur" w:date="2024-03-19T11:59:00Z" w:name="move161741996"/>
      <w:moveFrom w:id="1521" w:author="Sophie Bur" w:date="2024-03-19T11:59:00Z">
        <w:r>
          <w:rPr>
            <w:b/>
            <w:sz w:val="24"/>
            <w:szCs w:val="24"/>
          </w:rPr>
          <w:t xml:space="preserve">Audio recording. </w:t>
        </w:r>
      </w:moveFrom>
      <w:moveFromRangeEnd w:id="1520"/>
      <w:del w:id="1522" w:author="Sophie Bur" w:date="2024-03-19T11:59:00Z">
        <w:r>
          <w:rPr>
            <w:sz w:val="24"/>
            <w:szCs w:val="24"/>
          </w:rPr>
          <w:delText>For this study, we used two audio sources. Firstly, a cardioid boom Microphone with a windjammer was directed at the center of the site (Sennheiser ME67 HDP2), which was connected to a DR-40 linear PCM recorder (TASCAM) sampling at 48Khz.</w:delText>
        </w:r>
      </w:del>
    </w:p>
    <w:p w14:paraId="2C1CBDE6" w14:textId="77777777" w:rsidR="00B028CC" w:rsidRDefault="00B028CC">
      <w:pPr>
        <w:spacing w:line="276" w:lineRule="auto"/>
        <w:ind w:firstLine="720"/>
        <w:jc w:val="both"/>
        <w:rPr>
          <w:del w:id="1523" w:author="Sophie Bur" w:date="2024-03-19T11:59:00Z"/>
          <w:sz w:val="24"/>
          <w:szCs w:val="24"/>
        </w:rPr>
      </w:pPr>
    </w:p>
    <w:p w14:paraId="65ADD9B9" w14:textId="77777777" w:rsidR="00B028CC" w:rsidRDefault="00000000">
      <w:pPr>
        <w:spacing w:line="276" w:lineRule="auto"/>
        <w:ind w:firstLine="720"/>
        <w:jc w:val="both"/>
        <w:rPr>
          <w:del w:id="1524" w:author="Sophie Bur" w:date="2024-03-19T11:59:00Z"/>
          <w:sz w:val="24"/>
          <w:szCs w:val="24"/>
        </w:rPr>
      </w:pPr>
      <w:del w:id="1525" w:author="Sophie Bur" w:date="2024-03-19T11:59:00Z">
        <w:r>
          <w:rPr>
            <w:sz w:val="24"/>
            <w:szCs w:val="24"/>
          </w:rPr>
          <w:delText>Additionally, we connected a combined multisource audio stream from four KE400 Sennheiser microphones with windjammers sampling at 48 kHz to the go-pros at four locations. We combined all channels into a single mono-channel source by synchronizing audio waveforms using Adobe Premier Pro 2023. This multisource audio stream is more suitable for estimating acoustic measurements sensitive to the sound producer's relative distance or sound radiation direction.</w:delText>
        </w:r>
      </w:del>
    </w:p>
    <w:p w14:paraId="59867EC0" w14:textId="77777777" w:rsidR="00B028CC" w:rsidRDefault="00B028CC">
      <w:pPr>
        <w:spacing w:line="276" w:lineRule="auto"/>
        <w:ind w:firstLine="720"/>
        <w:jc w:val="both"/>
        <w:rPr>
          <w:del w:id="1526" w:author="Sophie Bur" w:date="2024-03-19T11:59:00Z"/>
          <w:sz w:val="24"/>
          <w:szCs w:val="24"/>
        </w:rPr>
      </w:pPr>
    </w:p>
    <w:p w14:paraId="504D9146" w14:textId="77777777" w:rsidR="00B028CC" w:rsidRDefault="00000000">
      <w:pPr>
        <w:pBdr>
          <w:top w:val="nil"/>
          <w:left w:val="nil"/>
          <w:bottom w:val="nil"/>
          <w:right w:val="nil"/>
          <w:between w:val="nil"/>
        </w:pBdr>
        <w:jc w:val="both"/>
        <w:rPr>
          <w:del w:id="1527" w:author="Sophie Bur" w:date="2024-03-19T11:59:00Z"/>
          <w:sz w:val="24"/>
          <w:szCs w:val="24"/>
        </w:rPr>
      </w:pPr>
      <w:del w:id="1528" w:author="Sophie Bur" w:date="2024-03-19T11:59:00Z">
        <w:r>
          <w:rPr>
            <w:sz w:val="24"/>
            <w:szCs w:val="24"/>
          </w:rPr>
          <w:tab/>
        </w:r>
      </w:del>
      <w:moveFromRangeStart w:id="1529" w:author="Sophie Bur" w:date="2024-03-19T11:59:00Z" w:name="move161741997"/>
      <w:moveFrom w:id="1530" w:author="Sophie Bur" w:date="2024-03-19T11:59:00Z">
        <w:r>
          <w:rPr>
            <w:b/>
            <w:sz w:val="24"/>
            <w:szCs w:val="24"/>
          </w:rPr>
          <w:t xml:space="preserve">Enriched data. </w:t>
        </w:r>
      </w:moveFrom>
      <w:moveFromRangeEnd w:id="1529"/>
      <w:del w:id="1531" w:author="Sophie Bur" w:date="2024-03-19T11:59:00Z">
        <w:r>
          <w:rPr>
            <w:sz w:val="24"/>
            <w:szCs w:val="24"/>
          </w:rPr>
          <w:delText xml:space="preserve">In the repository, there is information about the weather (humidity, temperature, cloudiness, etc.) in each recording session, next to the start and end times of the recordings. Additionally, closeup data is provided with the individual names (which can be linked to the data about age in the repository). Finally, we have tracked all videos in the repository with our DLC+ model using a GPU-based machine, also present in the repository. </w:delText>
        </w:r>
      </w:del>
    </w:p>
    <w:p w14:paraId="4ACAFD4D" w14:textId="77777777" w:rsidR="00B028CC" w:rsidRDefault="00B028CC">
      <w:pPr>
        <w:pBdr>
          <w:top w:val="nil"/>
          <w:left w:val="nil"/>
          <w:bottom w:val="nil"/>
          <w:right w:val="nil"/>
          <w:between w:val="nil"/>
        </w:pBdr>
        <w:jc w:val="both"/>
        <w:rPr>
          <w:del w:id="1532" w:author="Sophie Bur" w:date="2024-03-19T11:59:00Z"/>
          <w:b/>
          <w:sz w:val="24"/>
          <w:szCs w:val="24"/>
        </w:rPr>
      </w:pPr>
    </w:p>
    <w:p w14:paraId="6A486037" w14:textId="77777777" w:rsidR="0048593E" w:rsidRDefault="00000000">
      <w:pPr>
        <w:spacing w:line="360" w:lineRule="auto"/>
        <w:ind w:firstLine="720"/>
        <w:rPr>
          <w:moveFrom w:id="1533" w:author="Sophie Bur" w:date="2024-03-19T11:59:00Z"/>
          <w:b/>
          <w:sz w:val="24"/>
          <w:szCs w:val="24"/>
        </w:rPr>
        <w:pPrChange w:id="1534" w:author="Sophie Bur" w:date="2024-03-19T11:59:00Z">
          <w:pPr>
            <w:pBdr>
              <w:top w:val="nil"/>
              <w:left w:val="nil"/>
              <w:bottom w:val="nil"/>
              <w:right w:val="nil"/>
              <w:between w:val="nil"/>
            </w:pBdr>
            <w:ind w:firstLine="720"/>
            <w:jc w:val="both"/>
          </w:pPr>
        </w:pPrChange>
      </w:pPr>
      <w:moveFromRangeStart w:id="1535" w:author="Sophie Bur" w:date="2024-03-19T11:59:00Z" w:name="move161741998"/>
      <w:moveFrom w:id="1536" w:author="Sophie Bur" w:date="2024-03-19T11:59:00Z">
        <w:r>
          <w:rPr>
            <w:b/>
            <w:sz w:val="24"/>
            <w:szCs w:val="24"/>
          </w:rPr>
          <w:t>II) Computer vision tracking tools</w:t>
        </w:r>
      </w:moveFrom>
    </w:p>
    <w:moveFromRangeEnd w:id="1535"/>
    <w:p w14:paraId="75A01616" w14:textId="77777777" w:rsidR="00B028CC" w:rsidRDefault="00B028CC">
      <w:pPr>
        <w:pBdr>
          <w:top w:val="nil"/>
          <w:left w:val="nil"/>
          <w:bottom w:val="nil"/>
          <w:right w:val="nil"/>
          <w:between w:val="nil"/>
        </w:pBdr>
        <w:jc w:val="both"/>
        <w:rPr>
          <w:del w:id="1537" w:author="Sophie Bur" w:date="2024-03-19T11:59:00Z"/>
          <w:sz w:val="24"/>
          <w:szCs w:val="24"/>
        </w:rPr>
      </w:pPr>
    </w:p>
    <w:p w14:paraId="513146BC" w14:textId="77777777" w:rsidR="00B028CC" w:rsidRDefault="00000000">
      <w:pPr>
        <w:pBdr>
          <w:top w:val="nil"/>
          <w:left w:val="nil"/>
          <w:bottom w:val="nil"/>
          <w:right w:val="nil"/>
          <w:between w:val="nil"/>
        </w:pBdr>
        <w:spacing w:line="276" w:lineRule="auto"/>
        <w:ind w:firstLine="720"/>
        <w:jc w:val="both"/>
        <w:rPr>
          <w:del w:id="1538" w:author="Sophie Bur" w:date="2024-03-19T11:59:00Z"/>
          <w:sz w:val="24"/>
          <w:szCs w:val="24"/>
        </w:rPr>
      </w:pPr>
      <w:moveFromRangeStart w:id="1539" w:author="Sophie Bur" w:date="2024-03-19T11:59:00Z" w:name="move161741999"/>
      <w:moveFrom w:id="1540" w:author="Sophie Bur" w:date="2024-03-19T11:59:00Z">
        <w:r>
          <w:rPr>
            <w:b/>
            <w:sz w:val="24"/>
            <w:szCs w:val="24"/>
          </w:rPr>
          <w:t xml:space="preserve">Ground truth. </w:t>
        </w:r>
        <w:r>
          <w:rPr>
            <w:sz w:val="24"/>
            <w:szCs w:val="24"/>
            <w:highlight w:val="white"/>
          </w:rPr>
          <w:t xml:space="preserve">To assess the success of automatic tracking, we first established a ground truth, where we asked a student assistant to manually track the radii </w:t>
        </w:r>
      </w:moveFrom>
      <w:moveFromRangeEnd w:id="1539"/>
      <w:del w:id="1541" w:author="Sophie Bur" w:date="2024-03-19T11:59:00Z">
        <w:r>
          <w:rPr>
            <w:sz w:val="24"/>
            <w:szCs w:val="24"/>
            <w:highlight w:val="white"/>
          </w:rPr>
          <w:delText>(using ImagJ) of images of Siamang closeups. We created a subset of 1612 frames from 9 different scenes and three different days (3 scenes per day) to account for different lighting and backgrounds. Radii were drawn on individual frames in the OpenSource Software Fiji, and the diameters and coordinates of the circle centre were exported. If no air sac was visible or deemed to not be trackable because of position or else, a very small circle, clearly smaller than any tracked circle, was drawn at the edge of the frame. That way, those frames could be included in testing the automatic tracking. Before comparison, we transformed diameters into radii.</w:delText>
        </w:r>
        <w:r>
          <w:rPr>
            <w:sz w:val="24"/>
            <w:szCs w:val="24"/>
          </w:rPr>
          <w:delText xml:space="preserve"> </w:delText>
        </w:r>
      </w:del>
    </w:p>
    <w:p w14:paraId="6A73745C" w14:textId="77777777" w:rsidR="00B028CC" w:rsidRDefault="00B028CC">
      <w:pPr>
        <w:pBdr>
          <w:top w:val="nil"/>
          <w:left w:val="nil"/>
          <w:bottom w:val="nil"/>
          <w:right w:val="nil"/>
          <w:between w:val="nil"/>
        </w:pBdr>
        <w:spacing w:line="276" w:lineRule="auto"/>
        <w:ind w:firstLine="720"/>
        <w:jc w:val="both"/>
        <w:rPr>
          <w:del w:id="1542" w:author="Sophie Bur" w:date="2024-03-19T11:59:00Z"/>
          <w:sz w:val="24"/>
          <w:szCs w:val="24"/>
        </w:rPr>
      </w:pPr>
    </w:p>
    <w:p w14:paraId="6E12BA60" w14:textId="77777777" w:rsidR="0048593E" w:rsidRDefault="00000000">
      <w:pPr>
        <w:spacing w:line="360" w:lineRule="auto"/>
        <w:ind w:firstLine="720"/>
        <w:rPr>
          <w:moveFrom w:id="1543" w:author="Sophie Bur" w:date="2024-03-19T11:59:00Z"/>
          <w:sz w:val="24"/>
          <w:szCs w:val="24"/>
        </w:rPr>
        <w:pPrChange w:id="1544" w:author="Sophie Bur" w:date="2024-03-19T11:59:00Z">
          <w:pPr>
            <w:spacing w:line="276" w:lineRule="auto"/>
            <w:ind w:firstLine="720"/>
            <w:jc w:val="both"/>
          </w:pPr>
        </w:pPrChange>
      </w:pPr>
      <w:del w:id="1545" w:author="Sophie Bur" w:date="2024-03-19T11:59:00Z">
        <w:r>
          <w:rPr>
            <w:b/>
            <w:sz w:val="24"/>
            <w:szCs w:val="24"/>
          </w:rPr>
          <w:delText xml:space="preserve">Unsupervised Computer Vision: Hough Transformation. </w:delText>
        </w:r>
        <w:r>
          <w:rPr>
            <w:color w:val="0E101A"/>
            <w:sz w:val="24"/>
            <w:szCs w:val="24"/>
          </w:rPr>
          <w:delText xml:space="preserve">We used the feature extraction technique Hough Transform to detect imperfect circles (or ‘demi circles’) in individual video frames </w:delText>
        </w:r>
        <w:r>
          <w:fldChar w:fldCharType="begin"/>
        </w:r>
        <w:r>
          <w:delInstrText>HYPERLINK "https://www.zotero.org/google-docs/?broken=E7SrJ5" \h</w:delInstrText>
        </w:r>
        <w:r>
          <w:fldChar w:fldCharType="separate"/>
        </w:r>
        <w:r>
          <w:rPr>
            <w:color w:val="CC2936"/>
            <w:sz w:val="24"/>
            <w:szCs w:val="24"/>
          </w:rPr>
          <w:delText>(37)</w:delText>
        </w:r>
        <w:r>
          <w:rPr>
            <w:color w:val="CC2936"/>
            <w:sz w:val="24"/>
            <w:szCs w:val="24"/>
          </w:rPr>
          <w:fldChar w:fldCharType="end"/>
        </w:r>
        <w:r>
          <w:rPr>
            <w:color w:val="0E101A"/>
            <w:sz w:val="24"/>
            <w:szCs w:val="24"/>
          </w:rPr>
          <w:delText xml:space="preserve">. Frames undergo a series of preprocessing steps first, to increase the detection success of circles. First, frames are converted to grayscale and optimized for brightness and </w:delText>
        </w:r>
        <w:r>
          <w:rPr>
            <w:color w:val="0E101A"/>
            <w:sz w:val="24"/>
            <w:szCs w:val="24"/>
          </w:rPr>
          <w:lastRenderedPageBreak/>
          <w:delText>contrast. We then apply a median blur, and as a next step, we apply ‘Canny edge detection’ and dilate the found edges. The Canny edge detection is another feature detection method, reducing an image to its edges.</w:delText>
        </w:r>
      </w:del>
      <w:moveFromRangeStart w:id="1546" w:author="Sophie Bur" w:date="2024-03-19T11:59:00Z" w:name="move161742000"/>
      <w:moveFrom w:id="1547" w:author="Sophie Bur" w:date="2024-03-19T11:59:00Z">
        <w:r>
          <w:rPr>
            <w:color w:val="0E101A"/>
            <w:sz w:val="24"/>
            <w:szCs w:val="24"/>
          </w:rPr>
          <w:t xml:space="preserve"> The Canny edge detector inputs a lower and an upper threshold in which edges are detected. The issue arose that the threshold is easily set too high or too low for a particular scene. Generic thresholds for very different images increase this problem; ideally, the thresholds are tuned for each video separately. Therefore, we set the lower and upper limits by a normalization procedure, where the threshold depends on the mean intensity of the frame in question</w:t>
        </w:r>
      </w:moveFrom>
      <w:moveFromRangeEnd w:id="1546"/>
      <w:del w:id="1548" w:author="Sophie Bur" w:date="2024-03-19T11:59:00Z">
        <w:r>
          <w:rPr>
            <w:color w:val="0E101A"/>
            <w:sz w:val="24"/>
            <w:szCs w:val="24"/>
          </w:rPr>
          <w:delText xml:space="preserve"> (for details, see script xy).</w:delText>
        </w:r>
      </w:del>
      <w:moveFromRangeStart w:id="1549" w:author="Sophie Bur" w:date="2024-03-19T11:59:00Z" w:name="move161742001"/>
      <w:moveFrom w:id="1550" w:author="Sophie Bur" w:date="2024-03-19T11:59:00Z">
        <w:r>
          <w:rPr>
            <w:color w:val="0E101A"/>
            <w:sz w:val="24"/>
            <w:szCs w:val="24"/>
          </w:rPr>
          <w:t xml:space="preserve"> After dilating, the image is blurred again with a median blur.</w:t>
        </w:r>
        <w:r>
          <w:rPr>
            <w:sz w:val="24"/>
            <w:szCs w:val="24"/>
          </w:rPr>
          <w:t xml:space="preserve"> </w:t>
        </w:r>
      </w:moveFrom>
    </w:p>
    <w:moveFromRangeEnd w:id="1549"/>
    <w:p w14:paraId="0AE31035" w14:textId="77777777" w:rsidR="00B028CC" w:rsidRDefault="00000000">
      <w:pPr>
        <w:spacing w:line="276" w:lineRule="auto"/>
        <w:ind w:firstLine="720"/>
        <w:jc w:val="both"/>
        <w:rPr>
          <w:del w:id="1551" w:author="Sophie Bur" w:date="2024-03-19T11:59:00Z"/>
          <w:sz w:val="24"/>
          <w:szCs w:val="24"/>
        </w:rPr>
      </w:pPr>
      <w:del w:id="1552" w:author="Sophie Bur" w:date="2024-03-19T11:59:00Z">
        <w:r>
          <w:rPr>
            <w:sz w:val="24"/>
            <w:szCs w:val="24"/>
          </w:rPr>
          <w:delText>After image preprocessing the Hough Transform can be applied to the image, in which circles with a minimal radius of 5 pixels and a maximum of 270 pixels can be found (depending on your preferences). 270 pixels as a maximum for detection was found to be optimal for our dataset by trial and error and visual inspection. This needs to be adjusted on a case-by-case basis, depending on circle size in the videos. After circle detection  in the full video, we apply a Kolmogorov-Zurbenko smoothing algorithm of detected centroids and radii of circles. The Analysis was run with a custom written Python Jupyter Notebook utilizing the OpenCV module (</w:delText>
        </w:r>
        <w:r>
          <w:fldChar w:fldCharType="begin"/>
        </w:r>
        <w:r>
          <w:delInstrText>HYPERLINK "https://wimpouw.github.io/AirSacTracker/AirSacTracking_with_Hough.html" \h</w:delInstrText>
        </w:r>
        <w:r>
          <w:fldChar w:fldCharType="separate"/>
        </w:r>
        <w:r>
          <w:rPr>
            <w:color w:val="1155CC"/>
            <w:sz w:val="24"/>
            <w:szCs w:val="24"/>
            <w:u w:val="single"/>
          </w:rPr>
          <w:delText>link</w:delText>
        </w:r>
        <w:r>
          <w:rPr>
            <w:color w:val="1155CC"/>
            <w:sz w:val="24"/>
            <w:szCs w:val="24"/>
            <w:u w:val="single"/>
          </w:rPr>
          <w:fldChar w:fldCharType="end"/>
        </w:r>
        <w:r>
          <w:rPr>
            <w:sz w:val="24"/>
            <w:szCs w:val="24"/>
          </w:rPr>
          <w:delText xml:space="preserve">). </w:delText>
        </w:r>
      </w:del>
    </w:p>
    <w:p w14:paraId="43F167EB" w14:textId="77777777" w:rsidR="00B028CC" w:rsidRDefault="00B028CC">
      <w:pPr>
        <w:spacing w:line="276" w:lineRule="auto"/>
        <w:ind w:firstLine="720"/>
        <w:jc w:val="both"/>
        <w:rPr>
          <w:del w:id="1553" w:author="Sophie Bur" w:date="2024-03-19T11:59:00Z"/>
          <w:sz w:val="24"/>
          <w:szCs w:val="24"/>
        </w:rPr>
      </w:pPr>
    </w:p>
    <w:p w14:paraId="1F2C71B9" w14:textId="77777777" w:rsidR="00B028CC" w:rsidRDefault="00000000">
      <w:pPr>
        <w:spacing w:line="276" w:lineRule="auto"/>
        <w:ind w:firstLine="720"/>
        <w:jc w:val="both"/>
        <w:rPr>
          <w:del w:id="1554" w:author="Sophie Bur" w:date="2024-03-19T11:59:00Z"/>
          <w:sz w:val="24"/>
          <w:szCs w:val="24"/>
        </w:rPr>
      </w:pPr>
      <w:del w:id="1555" w:author="Sophie Bur" w:date="2024-03-19T11:59:00Z">
        <w:r>
          <w:rPr>
            <w:sz w:val="24"/>
            <w:szCs w:val="24"/>
          </w:rPr>
          <w:delText>Our Hough detection and the preprocessing process is depicted in Figure 7, where circles detected with the Hough Transform are indicated for all processing steps to illustrate their necessity. The preprocessing parameters were optimized with another custom Python Jupyter Notebook, changing brightness and contrast parameters, median blur, edge detection parameters, and dilation strength (Table 3). This optimization is advised for a different dataset as well. Notice that depending on variability in the dataset, some parameter combinations might work great for some and bad for other images, while another parameter combination might work well (not great, not bad) for all. Another step for potential optimization of circle detection with the Hough transform is the correct choice of the image section. It can increase tracking success if only the particular region of interest is used in the analysis. Thus, we advise cropping the video so that the circular structure is maximally in frame.</w:delText>
        </w:r>
      </w:del>
    </w:p>
    <w:p w14:paraId="07138766" w14:textId="77777777" w:rsidR="00B028CC" w:rsidRDefault="00B028CC">
      <w:pPr>
        <w:spacing w:line="276" w:lineRule="auto"/>
        <w:jc w:val="both"/>
        <w:rPr>
          <w:del w:id="1556" w:author="Sophie Bur" w:date="2024-03-19T11:59:00Z"/>
          <w:sz w:val="24"/>
          <w:szCs w:val="24"/>
        </w:rPr>
      </w:pPr>
    </w:p>
    <w:p w14:paraId="133E0895" w14:textId="77777777" w:rsidR="00B028CC" w:rsidRDefault="00000000">
      <w:pPr>
        <w:spacing w:line="276" w:lineRule="auto"/>
        <w:jc w:val="both"/>
        <w:rPr>
          <w:del w:id="1557" w:author="Sophie Bur" w:date="2024-03-19T11:59:00Z"/>
          <w:sz w:val="24"/>
          <w:szCs w:val="24"/>
        </w:rPr>
      </w:pPr>
      <w:del w:id="1558" w:author="Sophie Bur" w:date="2024-03-19T11:59:00Z">
        <w:r>
          <w:rPr>
            <w:noProof/>
            <w:sz w:val="24"/>
            <w:szCs w:val="24"/>
          </w:rPr>
          <w:lastRenderedPageBreak/>
          <w:drawing>
            <wp:inline distT="114300" distB="114300" distL="114300" distR="114300" wp14:anchorId="6F8A0418" wp14:editId="1CCBF3E6">
              <wp:extent cx="6098540" cy="3409950"/>
              <wp:effectExtent l="0" t="0" r="0" b="0"/>
              <wp:docPr id="1429900577"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16"/>
                      <a:srcRect t="7513" r="18336" b="11371"/>
                      <a:stretch>
                        <a:fillRect/>
                      </a:stretch>
                    </pic:blipFill>
                    <pic:spPr>
                      <a:xfrm>
                        <a:off x="0" y="0"/>
                        <a:ext cx="6098540" cy="3409950"/>
                      </a:xfrm>
                      <a:prstGeom prst="rect">
                        <a:avLst/>
                      </a:prstGeom>
                      <a:ln/>
                    </pic:spPr>
                  </pic:pic>
                </a:graphicData>
              </a:graphic>
            </wp:inline>
          </w:drawing>
        </w:r>
      </w:del>
    </w:p>
    <w:p w14:paraId="4DDBFC44" w14:textId="77777777" w:rsidR="00B028CC" w:rsidRDefault="00000000">
      <w:pPr>
        <w:spacing w:line="276" w:lineRule="auto"/>
        <w:jc w:val="both"/>
        <w:rPr>
          <w:del w:id="1559" w:author="Sophie Bur" w:date="2024-03-19T11:59:00Z"/>
          <w:sz w:val="24"/>
          <w:szCs w:val="24"/>
        </w:rPr>
      </w:pPr>
      <w:del w:id="1560" w:author="Sophie Bur" w:date="2024-03-19T11:59:00Z">
        <w:r>
          <w:rPr>
            <w:b/>
            <w:sz w:val="24"/>
            <w:szCs w:val="24"/>
          </w:rPr>
          <w:delText xml:space="preserve">Figure 7: Image Processing to increase Hough Transform circle detection success. </w:delText>
        </w:r>
      </w:del>
    </w:p>
    <w:p w14:paraId="575876AD" w14:textId="77777777" w:rsidR="0048593E" w:rsidRDefault="00000000">
      <w:pPr>
        <w:rPr>
          <w:moveFrom w:id="1561" w:author="Sophie Bur" w:date="2024-03-19T11:59:00Z"/>
          <w:sz w:val="24"/>
          <w:szCs w:val="24"/>
        </w:rPr>
        <w:pPrChange w:id="1562" w:author="Sophie Bur" w:date="2024-03-19T11:59:00Z">
          <w:pPr>
            <w:spacing w:line="276" w:lineRule="auto"/>
            <w:jc w:val="both"/>
          </w:pPr>
        </w:pPrChange>
      </w:pPr>
      <w:del w:id="1563" w:author="Sophie Bur" w:date="2024-03-19T11:59:00Z">
        <w:r>
          <w:rPr>
            <w:b/>
            <w:sz w:val="24"/>
            <w:szCs w:val="24"/>
          </w:rPr>
          <w:delText xml:space="preserve">Table 3: </w:delText>
        </w:r>
        <w:r>
          <w:rPr>
            <w:sz w:val="24"/>
            <w:szCs w:val="24"/>
          </w:rPr>
          <w:delText>Parameters iterated for parameter optimization in Hough Transform. After initial testing six parameters were chosen to iterate over different setting combinations to find the best performance. Best performance was found by correlating the found radius results to the manually tracked radii and choosing the parameter combination showing the highest correlation over all videos</w:delText>
        </w:r>
      </w:del>
      <w:moveFromRangeStart w:id="1564" w:author="Sophie Bur" w:date="2024-03-19T11:59:00Z" w:name="move161742002"/>
      <w:moveFrom w:id="1565" w:author="Sophie Bur" w:date="2024-03-19T11:59:00Z">
        <w:r>
          <w:rPr>
            <w:sz w:val="24"/>
            <w:szCs w:val="24"/>
          </w:rPr>
          <w:t xml:space="preserve"> </w:t>
        </w:r>
      </w:moveFrom>
    </w:p>
    <w:p w14:paraId="77CDA68F" w14:textId="77777777" w:rsidR="0048593E" w:rsidRDefault="0048593E">
      <w:pPr>
        <w:rPr>
          <w:moveFrom w:id="1566" w:author="Sophie Bur" w:date="2024-03-19T11:59:00Z"/>
          <w:sz w:val="24"/>
          <w:szCs w:val="24"/>
        </w:rPr>
        <w:pPrChange w:id="1567" w:author="Sophie Bur" w:date="2024-03-19T11:59:00Z">
          <w:pPr>
            <w:spacing w:line="276" w:lineRule="auto"/>
            <w:jc w:val="center"/>
          </w:pPr>
        </w:pPrChange>
      </w:pPr>
    </w:p>
    <w:tbl>
      <w:tblPr>
        <w:tblStyle w:val="a0"/>
        <w:tblpPr w:leftFromText="180" w:rightFromText="180" w:topFromText="180" w:bottomFromText="180" w:vertAnchor="text"/>
        <w:tblW w:w="852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Change w:id="1568" w:author="Sophie Bur" w:date="2024-03-19T11:59:00Z">
          <w:tblPr>
            <w:tblpPr w:leftFromText="180" w:rightFromText="180" w:topFromText="180" w:bottomFromText="180" w:vertAnchor="text" w:tblpX="558"/>
            <w:tblW w:w="85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PrChange>
      </w:tblPr>
      <w:tblGrid>
        <w:gridCol w:w="1455"/>
        <w:gridCol w:w="2775"/>
        <w:gridCol w:w="1530"/>
        <w:gridCol w:w="735"/>
        <w:gridCol w:w="2025"/>
        <w:tblGridChange w:id="1569">
          <w:tblGrid>
            <w:gridCol w:w="1455"/>
            <w:gridCol w:w="2775"/>
            <w:gridCol w:w="1530"/>
            <w:gridCol w:w="735"/>
            <w:gridCol w:w="2025"/>
          </w:tblGrid>
        </w:tblGridChange>
      </w:tblGrid>
      <w:tr w:rsidR="0048593E" w14:paraId="4FCEB8AA" w14:textId="77777777">
        <w:tc>
          <w:tcPr>
            <w:tcW w:w="1455" w:type="dxa"/>
            <w:tcMar>
              <w:top w:w="0" w:type="dxa"/>
              <w:left w:w="0" w:type="dxa"/>
              <w:bottom w:w="0" w:type="dxa"/>
              <w:right w:w="0" w:type="dxa"/>
            </w:tcMar>
            <w:tcPrChange w:id="1570" w:author="Sophie Bur" w:date="2024-03-19T11:59:00Z">
              <w:tcPr>
                <w:tcW w:w="1455" w:type="dxa"/>
                <w:tcMar>
                  <w:top w:w="0" w:type="dxa"/>
                  <w:left w:w="0" w:type="dxa"/>
                  <w:bottom w:w="0" w:type="dxa"/>
                  <w:right w:w="0" w:type="dxa"/>
                </w:tcMar>
              </w:tcPr>
            </w:tcPrChange>
          </w:tcPr>
          <w:p w14:paraId="277BA261" w14:textId="77777777" w:rsidR="0048593E" w:rsidRDefault="00000000">
            <w:pPr>
              <w:widowControl w:val="0"/>
              <w:rPr>
                <w:moveFrom w:id="1571" w:author="Sophie Bur" w:date="2024-03-19T11:59:00Z"/>
                <w:sz w:val="24"/>
                <w:szCs w:val="24"/>
              </w:rPr>
              <w:pPrChange w:id="1572" w:author="Sophie Bur" w:date="2024-03-19T11:59:00Z">
                <w:pPr>
                  <w:framePr w:hSpace="180" w:vSpace="180" w:wrap="around" w:vAnchor="text" w:hAnchor="text"/>
                  <w:widowControl w:val="0"/>
                  <w:jc w:val="center"/>
                </w:pPr>
              </w:pPrChange>
            </w:pPr>
            <w:moveFrom w:id="1573" w:author="Sophie Bur" w:date="2024-03-19T11:59:00Z">
              <w:r>
                <w:rPr>
                  <w:sz w:val="24"/>
                  <w:szCs w:val="24"/>
                </w:rPr>
                <w:t>Parameter</w:t>
              </w:r>
            </w:moveFrom>
          </w:p>
        </w:tc>
        <w:tc>
          <w:tcPr>
            <w:tcW w:w="2775" w:type="dxa"/>
            <w:tcMar>
              <w:top w:w="0" w:type="dxa"/>
              <w:left w:w="0" w:type="dxa"/>
              <w:bottom w:w="0" w:type="dxa"/>
              <w:right w:w="0" w:type="dxa"/>
            </w:tcMar>
            <w:tcPrChange w:id="1574" w:author="Sophie Bur" w:date="2024-03-19T11:59:00Z">
              <w:tcPr>
                <w:tcW w:w="2775" w:type="dxa"/>
                <w:tcMar>
                  <w:top w:w="0" w:type="dxa"/>
                  <w:left w:w="0" w:type="dxa"/>
                  <w:bottom w:w="0" w:type="dxa"/>
                  <w:right w:w="0" w:type="dxa"/>
                </w:tcMar>
              </w:tcPr>
            </w:tcPrChange>
          </w:tcPr>
          <w:p w14:paraId="4D112267" w14:textId="77777777" w:rsidR="0048593E" w:rsidRDefault="00000000">
            <w:pPr>
              <w:widowControl w:val="0"/>
              <w:rPr>
                <w:moveFrom w:id="1575" w:author="Sophie Bur" w:date="2024-03-19T11:59:00Z"/>
                <w:sz w:val="24"/>
                <w:szCs w:val="24"/>
              </w:rPr>
              <w:pPrChange w:id="1576" w:author="Sophie Bur" w:date="2024-03-19T11:59:00Z">
                <w:pPr>
                  <w:framePr w:hSpace="180" w:vSpace="180" w:wrap="around" w:vAnchor="text" w:hAnchor="text"/>
                  <w:widowControl w:val="0"/>
                  <w:jc w:val="center"/>
                </w:pPr>
              </w:pPrChange>
            </w:pPr>
            <w:moveFrom w:id="1577" w:author="Sophie Bur" w:date="2024-03-19T11:59:00Z">
              <w:r>
                <w:rPr>
                  <w:sz w:val="24"/>
                  <w:szCs w:val="24"/>
                </w:rPr>
                <w:t>function</w:t>
              </w:r>
            </w:moveFrom>
          </w:p>
        </w:tc>
        <w:tc>
          <w:tcPr>
            <w:tcW w:w="1530" w:type="dxa"/>
            <w:tcMar>
              <w:top w:w="0" w:type="dxa"/>
              <w:left w:w="0" w:type="dxa"/>
              <w:bottom w:w="0" w:type="dxa"/>
              <w:right w:w="0" w:type="dxa"/>
            </w:tcMar>
            <w:tcPrChange w:id="1578" w:author="Sophie Bur" w:date="2024-03-19T11:59:00Z">
              <w:tcPr>
                <w:tcW w:w="1530" w:type="dxa"/>
                <w:tcMar>
                  <w:top w:w="0" w:type="dxa"/>
                  <w:left w:w="0" w:type="dxa"/>
                  <w:bottom w:w="0" w:type="dxa"/>
                  <w:right w:w="0" w:type="dxa"/>
                </w:tcMar>
              </w:tcPr>
            </w:tcPrChange>
          </w:tcPr>
          <w:p w14:paraId="2561A7FB" w14:textId="77777777" w:rsidR="0048593E" w:rsidRDefault="00000000">
            <w:pPr>
              <w:widowControl w:val="0"/>
              <w:rPr>
                <w:moveFrom w:id="1579" w:author="Sophie Bur" w:date="2024-03-19T11:59:00Z"/>
                <w:sz w:val="24"/>
                <w:szCs w:val="24"/>
              </w:rPr>
              <w:pPrChange w:id="1580" w:author="Sophie Bur" w:date="2024-03-19T11:59:00Z">
                <w:pPr>
                  <w:framePr w:hSpace="180" w:vSpace="180" w:wrap="around" w:vAnchor="text" w:hAnchor="text"/>
                  <w:widowControl w:val="0"/>
                  <w:jc w:val="center"/>
                </w:pPr>
              </w:pPrChange>
            </w:pPr>
            <w:moveFrom w:id="1581" w:author="Sophie Bur" w:date="2024-03-19T11:59:00Z">
              <w:r>
                <w:rPr>
                  <w:sz w:val="24"/>
                  <w:szCs w:val="24"/>
                </w:rPr>
                <w:t>Range</w:t>
              </w:r>
            </w:moveFrom>
          </w:p>
        </w:tc>
        <w:tc>
          <w:tcPr>
            <w:tcW w:w="735" w:type="dxa"/>
            <w:tcMar>
              <w:top w:w="0" w:type="dxa"/>
              <w:left w:w="0" w:type="dxa"/>
              <w:bottom w:w="0" w:type="dxa"/>
              <w:right w:w="0" w:type="dxa"/>
            </w:tcMar>
            <w:tcPrChange w:id="1582" w:author="Sophie Bur" w:date="2024-03-19T11:59:00Z">
              <w:tcPr>
                <w:tcW w:w="735" w:type="dxa"/>
                <w:tcMar>
                  <w:top w:w="0" w:type="dxa"/>
                  <w:left w:w="0" w:type="dxa"/>
                  <w:bottom w:w="0" w:type="dxa"/>
                  <w:right w:w="0" w:type="dxa"/>
                </w:tcMar>
              </w:tcPr>
            </w:tcPrChange>
          </w:tcPr>
          <w:p w14:paraId="2E760481" w14:textId="77777777" w:rsidR="0048593E" w:rsidRDefault="00000000">
            <w:pPr>
              <w:widowControl w:val="0"/>
              <w:rPr>
                <w:moveFrom w:id="1583" w:author="Sophie Bur" w:date="2024-03-19T11:59:00Z"/>
                <w:sz w:val="24"/>
                <w:szCs w:val="24"/>
              </w:rPr>
              <w:pPrChange w:id="1584" w:author="Sophie Bur" w:date="2024-03-19T11:59:00Z">
                <w:pPr>
                  <w:framePr w:hSpace="180" w:vSpace="180" w:wrap="around" w:vAnchor="text" w:hAnchor="text"/>
                  <w:widowControl w:val="0"/>
                  <w:jc w:val="center"/>
                </w:pPr>
              </w:pPrChange>
            </w:pPr>
            <w:moveFrom w:id="1585" w:author="Sophie Bur" w:date="2024-03-19T11:59:00Z">
              <w:r>
                <w:rPr>
                  <w:sz w:val="24"/>
                  <w:szCs w:val="24"/>
                </w:rPr>
                <w:t>steps</w:t>
              </w:r>
            </w:moveFrom>
          </w:p>
        </w:tc>
        <w:tc>
          <w:tcPr>
            <w:tcW w:w="2025" w:type="dxa"/>
            <w:tcMar>
              <w:top w:w="0" w:type="dxa"/>
              <w:left w:w="0" w:type="dxa"/>
              <w:bottom w:w="0" w:type="dxa"/>
              <w:right w:w="0" w:type="dxa"/>
            </w:tcMar>
            <w:tcPrChange w:id="1586" w:author="Sophie Bur" w:date="2024-03-19T11:59:00Z">
              <w:tcPr>
                <w:tcW w:w="2025" w:type="dxa"/>
                <w:tcMar>
                  <w:top w:w="0" w:type="dxa"/>
                  <w:left w:w="0" w:type="dxa"/>
                  <w:bottom w:w="0" w:type="dxa"/>
                  <w:right w:w="0" w:type="dxa"/>
                </w:tcMar>
              </w:tcPr>
            </w:tcPrChange>
          </w:tcPr>
          <w:p w14:paraId="009784CF" w14:textId="77777777" w:rsidR="0048593E" w:rsidRDefault="00000000">
            <w:pPr>
              <w:widowControl w:val="0"/>
              <w:rPr>
                <w:moveFrom w:id="1587" w:author="Sophie Bur" w:date="2024-03-19T11:59:00Z"/>
                <w:sz w:val="24"/>
                <w:szCs w:val="24"/>
              </w:rPr>
              <w:pPrChange w:id="1588" w:author="Sophie Bur" w:date="2024-03-19T11:59:00Z">
                <w:pPr>
                  <w:framePr w:hSpace="180" w:vSpace="180" w:wrap="around" w:vAnchor="text" w:hAnchor="text"/>
                  <w:widowControl w:val="0"/>
                  <w:jc w:val="center"/>
                </w:pPr>
              </w:pPrChange>
            </w:pPr>
            <w:moveFrom w:id="1589" w:author="Sophie Bur" w:date="2024-03-19T11:59:00Z">
              <w:r>
                <w:rPr>
                  <w:sz w:val="24"/>
                  <w:szCs w:val="24"/>
                </w:rPr>
                <w:t>Best for our videos</w:t>
              </w:r>
            </w:moveFrom>
          </w:p>
        </w:tc>
      </w:tr>
      <w:tr w:rsidR="0048593E" w14:paraId="5848454F" w14:textId="77777777">
        <w:tc>
          <w:tcPr>
            <w:tcW w:w="1455" w:type="dxa"/>
            <w:tcMar>
              <w:top w:w="0" w:type="dxa"/>
              <w:left w:w="0" w:type="dxa"/>
              <w:bottom w:w="0" w:type="dxa"/>
              <w:right w:w="0" w:type="dxa"/>
            </w:tcMar>
            <w:tcPrChange w:id="1590" w:author="Sophie Bur" w:date="2024-03-19T11:59:00Z">
              <w:tcPr>
                <w:tcW w:w="1455" w:type="dxa"/>
                <w:tcMar>
                  <w:top w:w="0" w:type="dxa"/>
                  <w:left w:w="0" w:type="dxa"/>
                  <w:bottom w:w="0" w:type="dxa"/>
                  <w:right w:w="0" w:type="dxa"/>
                </w:tcMar>
              </w:tcPr>
            </w:tcPrChange>
          </w:tcPr>
          <w:p w14:paraId="488F25D4" w14:textId="77777777" w:rsidR="0048593E" w:rsidRDefault="00000000">
            <w:pPr>
              <w:widowControl w:val="0"/>
              <w:rPr>
                <w:moveFrom w:id="1591" w:author="Sophie Bur" w:date="2024-03-19T11:59:00Z"/>
                <w:sz w:val="24"/>
                <w:szCs w:val="24"/>
              </w:rPr>
              <w:pPrChange w:id="1592" w:author="Sophie Bur" w:date="2024-03-19T11:59:00Z">
                <w:pPr>
                  <w:framePr w:hSpace="180" w:vSpace="180" w:wrap="around" w:vAnchor="text" w:hAnchor="text"/>
                  <w:widowControl w:val="0"/>
                  <w:jc w:val="center"/>
                </w:pPr>
              </w:pPrChange>
            </w:pPr>
            <w:moveFrom w:id="1593" w:author="Sophie Bur" w:date="2024-03-19T11:59:00Z">
              <w:r>
                <w:rPr>
                  <w:sz w:val="24"/>
                  <w:szCs w:val="24"/>
                </w:rPr>
                <w:t>Alpha</w:t>
              </w:r>
            </w:moveFrom>
          </w:p>
        </w:tc>
        <w:tc>
          <w:tcPr>
            <w:tcW w:w="2775" w:type="dxa"/>
            <w:tcMar>
              <w:top w:w="0" w:type="dxa"/>
              <w:left w:w="0" w:type="dxa"/>
              <w:bottom w:w="0" w:type="dxa"/>
              <w:right w:w="0" w:type="dxa"/>
            </w:tcMar>
            <w:tcPrChange w:id="1594" w:author="Sophie Bur" w:date="2024-03-19T11:59:00Z">
              <w:tcPr>
                <w:tcW w:w="2775" w:type="dxa"/>
                <w:tcMar>
                  <w:top w:w="0" w:type="dxa"/>
                  <w:left w:w="0" w:type="dxa"/>
                  <w:bottom w:w="0" w:type="dxa"/>
                  <w:right w:w="0" w:type="dxa"/>
                </w:tcMar>
              </w:tcPr>
            </w:tcPrChange>
          </w:tcPr>
          <w:p w14:paraId="36AB13AD" w14:textId="77777777" w:rsidR="0048593E" w:rsidRDefault="00000000">
            <w:pPr>
              <w:widowControl w:val="0"/>
              <w:rPr>
                <w:moveFrom w:id="1595" w:author="Sophie Bur" w:date="2024-03-19T11:59:00Z"/>
                <w:sz w:val="24"/>
                <w:szCs w:val="24"/>
              </w:rPr>
              <w:pPrChange w:id="1596" w:author="Sophie Bur" w:date="2024-03-19T11:59:00Z">
                <w:pPr>
                  <w:framePr w:hSpace="180" w:vSpace="180" w:wrap="around" w:vAnchor="text" w:hAnchor="text"/>
                  <w:widowControl w:val="0"/>
                  <w:jc w:val="center"/>
                </w:pPr>
              </w:pPrChange>
            </w:pPr>
            <w:moveFrom w:id="1597" w:author="Sophie Bur" w:date="2024-03-19T11:59:00Z">
              <w:r>
                <w:rPr>
                  <w:sz w:val="24"/>
                  <w:szCs w:val="24"/>
                </w:rPr>
                <w:t>Brightness</w:t>
              </w:r>
            </w:moveFrom>
          </w:p>
        </w:tc>
        <w:tc>
          <w:tcPr>
            <w:tcW w:w="1530" w:type="dxa"/>
            <w:tcMar>
              <w:top w:w="0" w:type="dxa"/>
              <w:left w:w="0" w:type="dxa"/>
              <w:bottom w:w="0" w:type="dxa"/>
              <w:right w:w="0" w:type="dxa"/>
            </w:tcMar>
            <w:tcPrChange w:id="1598" w:author="Sophie Bur" w:date="2024-03-19T11:59:00Z">
              <w:tcPr>
                <w:tcW w:w="1530" w:type="dxa"/>
                <w:tcMar>
                  <w:top w:w="0" w:type="dxa"/>
                  <w:left w:w="0" w:type="dxa"/>
                  <w:bottom w:w="0" w:type="dxa"/>
                  <w:right w:w="0" w:type="dxa"/>
                </w:tcMar>
              </w:tcPr>
            </w:tcPrChange>
          </w:tcPr>
          <w:p w14:paraId="5C1EAFA2" w14:textId="77777777" w:rsidR="0048593E" w:rsidRDefault="00000000">
            <w:pPr>
              <w:widowControl w:val="0"/>
              <w:rPr>
                <w:moveFrom w:id="1599" w:author="Sophie Bur" w:date="2024-03-19T11:59:00Z"/>
                <w:sz w:val="24"/>
                <w:szCs w:val="24"/>
              </w:rPr>
              <w:pPrChange w:id="1600" w:author="Sophie Bur" w:date="2024-03-19T11:59:00Z">
                <w:pPr>
                  <w:framePr w:hSpace="180" w:vSpace="180" w:wrap="around" w:vAnchor="text" w:hAnchor="text"/>
                  <w:widowControl w:val="0"/>
                  <w:jc w:val="center"/>
                </w:pPr>
              </w:pPrChange>
            </w:pPr>
            <w:moveFrom w:id="1601" w:author="Sophie Bur" w:date="2024-03-19T11:59:00Z">
              <w:r>
                <w:rPr>
                  <w:sz w:val="24"/>
                  <w:szCs w:val="24"/>
                </w:rPr>
                <w:t>0.5-3</w:t>
              </w:r>
            </w:moveFrom>
          </w:p>
        </w:tc>
        <w:tc>
          <w:tcPr>
            <w:tcW w:w="735" w:type="dxa"/>
            <w:tcMar>
              <w:top w:w="0" w:type="dxa"/>
              <w:left w:w="0" w:type="dxa"/>
              <w:bottom w:w="0" w:type="dxa"/>
              <w:right w:w="0" w:type="dxa"/>
            </w:tcMar>
            <w:tcPrChange w:id="1602" w:author="Sophie Bur" w:date="2024-03-19T11:59:00Z">
              <w:tcPr>
                <w:tcW w:w="735" w:type="dxa"/>
                <w:tcMar>
                  <w:top w:w="0" w:type="dxa"/>
                  <w:left w:w="0" w:type="dxa"/>
                  <w:bottom w:w="0" w:type="dxa"/>
                  <w:right w:w="0" w:type="dxa"/>
                </w:tcMar>
              </w:tcPr>
            </w:tcPrChange>
          </w:tcPr>
          <w:p w14:paraId="2044C740" w14:textId="77777777" w:rsidR="0048593E" w:rsidRDefault="00000000">
            <w:pPr>
              <w:widowControl w:val="0"/>
              <w:rPr>
                <w:moveFrom w:id="1603" w:author="Sophie Bur" w:date="2024-03-19T11:59:00Z"/>
                <w:sz w:val="24"/>
                <w:szCs w:val="24"/>
              </w:rPr>
              <w:pPrChange w:id="1604" w:author="Sophie Bur" w:date="2024-03-19T11:59:00Z">
                <w:pPr>
                  <w:framePr w:hSpace="180" w:vSpace="180" w:wrap="around" w:vAnchor="text" w:hAnchor="text"/>
                  <w:widowControl w:val="0"/>
                  <w:jc w:val="center"/>
                </w:pPr>
              </w:pPrChange>
            </w:pPr>
            <w:moveFrom w:id="1605" w:author="Sophie Bur" w:date="2024-03-19T11:59:00Z">
              <w:r>
                <w:rPr>
                  <w:sz w:val="24"/>
                  <w:szCs w:val="24"/>
                </w:rPr>
                <w:t>0.5</w:t>
              </w:r>
            </w:moveFrom>
          </w:p>
        </w:tc>
        <w:tc>
          <w:tcPr>
            <w:tcW w:w="2025" w:type="dxa"/>
            <w:tcMar>
              <w:top w:w="0" w:type="dxa"/>
              <w:left w:w="0" w:type="dxa"/>
              <w:bottom w:w="0" w:type="dxa"/>
              <w:right w:w="0" w:type="dxa"/>
            </w:tcMar>
            <w:tcPrChange w:id="1606" w:author="Sophie Bur" w:date="2024-03-19T11:59:00Z">
              <w:tcPr>
                <w:tcW w:w="2025" w:type="dxa"/>
                <w:tcMar>
                  <w:top w:w="0" w:type="dxa"/>
                  <w:left w:w="0" w:type="dxa"/>
                  <w:bottom w:w="0" w:type="dxa"/>
                  <w:right w:w="0" w:type="dxa"/>
                </w:tcMar>
              </w:tcPr>
            </w:tcPrChange>
          </w:tcPr>
          <w:p w14:paraId="099C9D39" w14:textId="77777777" w:rsidR="0048593E" w:rsidRDefault="00000000">
            <w:pPr>
              <w:widowControl w:val="0"/>
              <w:rPr>
                <w:moveFrom w:id="1607" w:author="Sophie Bur" w:date="2024-03-19T11:59:00Z"/>
                <w:sz w:val="24"/>
                <w:szCs w:val="24"/>
              </w:rPr>
              <w:pPrChange w:id="1608" w:author="Sophie Bur" w:date="2024-03-19T11:59:00Z">
                <w:pPr>
                  <w:framePr w:hSpace="180" w:vSpace="180" w:wrap="around" w:vAnchor="text" w:hAnchor="text"/>
                  <w:widowControl w:val="0"/>
                  <w:jc w:val="center"/>
                </w:pPr>
              </w:pPrChange>
            </w:pPr>
            <w:moveFrom w:id="1609" w:author="Sophie Bur" w:date="2024-03-19T11:59:00Z">
              <w:r>
                <w:rPr>
                  <w:sz w:val="24"/>
                  <w:szCs w:val="24"/>
                </w:rPr>
                <w:t>2</w:t>
              </w:r>
            </w:moveFrom>
          </w:p>
        </w:tc>
      </w:tr>
      <w:tr w:rsidR="0048593E" w14:paraId="6F1C67F9" w14:textId="77777777">
        <w:tc>
          <w:tcPr>
            <w:tcW w:w="1455" w:type="dxa"/>
            <w:tcMar>
              <w:top w:w="0" w:type="dxa"/>
              <w:left w:w="0" w:type="dxa"/>
              <w:bottom w:w="0" w:type="dxa"/>
              <w:right w:w="0" w:type="dxa"/>
            </w:tcMar>
            <w:tcPrChange w:id="1610" w:author="Sophie Bur" w:date="2024-03-19T11:59:00Z">
              <w:tcPr>
                <w:tcW w:w="1455" w:type="dxa"/>
                <w:tcMar>
                  <w:top w:w="0" w:type="dxa"/>
                  <w:left w:w="0" w:type="dxa"/>
                  <w:bottom w:w="0" w:type="dxa"/>
                  <w:right w:w="0" w:type="dxa"/>
                </w:tcMar>
              </w:tcPr>
            </w:tcPrChange>
          </w:tcPr>
          <w:p w14:paraId="6797CAFA" w14:textId="77777777" w:rsidR="0048593E" w:rsidRDefault="00000000">
            <w:pPr>
              <w:widowControl w:val="0"/>
              <w:rPr>
                <w:moveFrom w:id="1611" w:author="Sophie Bur" w:date="2024-03-19T11:59:00Z"/>
                <w:sz w:val="24"/>
                <w:szCs w:val="24"/>
              </w:rPr>
              <w:pPrChange w:id="1612" w:author="Sophie Bur" w:date="2024-03-19T11:59:00Z">
                <w:pPr>
                  <w:framePr w:hSpace="180" w:vSpace="180" w:wrap="around" w:vAnchor="text" w:hAnchor="text"/>
                  <w:widowControl w:val="0"/>
                  <w:jc w:val="center"/>
                </w:pPr>
              </w:pPrChange>
            </w:pPr>
            <w:moveFrom w:id="1613" w:author="Sophie Bur" w:date="2024-03-19T11:59:00Z">
              <w:r>
                <w:rPr>
                  <w:sz w:val="24"/>
                  <w:szCs w:val="24"/>
                </w:rPr>
                <w:t>Beta</w:t>
              </w:r>
            </w:moveFrom>
          </w:p>
        </w:tc>
        <w:tc>
          <w:tcPr>
            <w:tcW w:w="2775" w:type="dxa"/>
            <w:tcMar>
              <w:top w:w="0" w:type="dxa"/>
              <w:left w:w="0" w:type="dxa"/>
              <w:bottom w:w="0" w:type="dxa"/>
              <w:right w:w="0" w:type="dxa"/>
            </w:tcMar>
            <w:tcPrChange w:id="1614" w:author="Sophie Bur" w:date="2024-03-19T11:59:00Z">
              <w:tcPr>
                <w:tcW w:w="2775" w:type="dxa"/>
                <w:tcMar>
                  <w:top w:w="0" w:type="dxa"/>
                  <w:left w:w="0" w:type="dxa"/>
                  <w:bottom w:w="0" w:type="dxa"/>
                  <w:right w:w="0" w:type="dxa"/>
                </w:tcMar>
              </w:tcPr>
            </w:tcPrChange>
          </w:tcPr>
          <w:p w14:paraId="4552CC82" w14:textId="77777777" w:rsidR="0048593E" w:rsidRDefault="00000000">
            <w:pPr>
              <w:widowControl w:val="0"/>
              <w:rPr>
                <w:moveFrom w:id="1615" w:author="Sophie Bur" w:date="2024-03-19T11:59:00Z"/>
                <w:sz w:val="24"/>
                <w:szCs w:val="24"/>
              </w:rPr>
              <w:pPrChange w:id="1616" w:author="Sophie Bur" w:date="2024-03-19T11:59:00Z">
                <w:pPr>
                  <w:framePr w:hSpace="180" w:vSpace="180" w:wrap="around" w:vAnchor="text" w:hAnchor="text"/>
                  <w:widowControl w:val="0"/>
                  <w:jc w:val="center"/>
                </w:pPr>
              </w:pPrChange>
            </w:pPr>
            <w:moveFrom w:id="1617" w:author="Sophie Bur" w:date="2024-03-19T11:59:00Z">
              <w:r>
                <w:rPr>
                  <w:sz w:val="24"/>
                  <w:szCs w:val="24"/>
                </w:rPr>
                <w:t>Contrast</w:t>
              </w:r>
            </w:moveFrom>
          </w:p>
        </w:tc>
        <w:tc>
          <w:tcPr>
            <w:tcW w:w="1530" w:type="dxa"/>
            <w:tcMar>
              <w:top w:w="0" w:type="dxa"/>
              <w:left w:w="0" w:type="dxa"/>
              <w:bottom w:w="0" w:type="dxa"/>
              <w:right w:w="0" w:type="dxa"/>
            </w:tcMar>
            <w:tcPrChange w:id="1618" w:author="Sophie Bur" w:date="2024-03-19T11:59:00Z">
              <w:tcPr>
                <w:tcW w:w="1530" w:type="dxa"/>
                <w:tcMar>
                  <w:top w:w="0" w:type="dxa"/>
                  <w:left w:w="0" w:type="dxa"/>
                  <w:bottom w:w="0" w:type="dxa"/>
                  <w:right w:w="0" w:type="dxa"/>
                </w:tcMar>
              </w:tcPr>
            </w:tcPrChange>
          </w:tcPr>
          <w:p w14:paraId="147C8274" w14:textId="77777777" w:rsidR="0048593E" w:rsidRDefault="00000000">
            <w:pPr>
              <w:widowControl w:val="0"/>
              <w:rPr>
                <w:moveFrom w:id="1619" w:author="Sophie Bur" w:date="2024-03-19T11:59:00Z"/>
                <w:sz w:val="24"/>
                <w:szCs w:val="24"/>
              </w:rPr>
              <w:pPrChange w:id="1620" w:author="Sophie Bur" w:date="2024-03-19T11:59:00Z">
                <w:pPr>
                  <w:framePr w:hSpace="180" w:vSpace="180" w:wrap="around" w:vAnchor="text" w:hAnchor="text"/>
                  <w:widowControl w:val="0"/>
                  <w:jc w:val="center"/>
                </w:pPr>
              </w:pPrChange>
            </w:pPr>
            <w:moveFrom w:id="1621" w:author="Sophie Bur" w:date="2024-03-19T11:59:00Z">
              <w:r>
                <w:rPr>
                  <w:sz w:val="24"/>
                  <w:szCs w:val="24"/>
                </w:rPr>
                <w:t>20-40</w:t>
              </w:r>
            </w:moveFrom>
          </w:p>
        </w:tc>
        <w:tc>
          <w:tcPr>
            <w:tcW w:w="735" w:type="dxa"/>
            <w:tcMar>
              <w:top w:w="0" w:type="dxa"/>
              <w:left w:w="0" w:type="dxa"/>
              <w:bottom w:w="0" w:type="dxa"/>
              <w:right w:w="0" w:type="dxa"/>
            </w:tcMar>
            <w:tcPrChange w:id="1622" w:author="Sophie Bur" w:date="2024-03-19T11:59:00Z">
              <w:tcPr>
                <w:tcW w:w="735" w:type="dxa"/>
                <w:tcMar>
                  <w:top w:w="0" w:type="dxa"/>
                  <w:left w:w="0" w:type="dxa"/>
                  <w:bottom w:w="0" w:type="dxa"/>
                  <w:right w:w="0" w:type="dxa"/>
                </w:tcMar>
              </w:tcPr>
            </w:tcPrChange>
          </w:tcPr>
          <w:p w14:paraId="07A54CD9" w14:textId="77777777" w:rsidR="0048593E" w:rsidRDefault="00000000">
            <w:pPr>
              <w:widowControl w:val="0"/>
              <w:rPr>
                <w:moveFrom w:id="1623" w:author="Sophie Bur" w:date="2024-03-19T11:59:00Z"/>
                <w:sz w:val="24"/>
                <w:szCs w:val="24"/>
              </w:rPr>
              <w:pPrChange w:id="1624" w:author="Sophie Bur" w:date="2024-03-19T11:59:00Z">
                <w:pPr>
                  <w:framePr w:hSpace="180" w:vSpace="180" w:wrap="around" w:vAnchor="text" w:hAnchor="text"/>
                  <w:widowControl w:val="0"/>
                  <w:jc w:val="center"/>
                </w:pPr>
              </w:pPrChange>
            </w:pPr>
            <w:moveFrom w:id="1625" w:author="Sophie Bur" w:date="2024-03-19T11:59:00Z">
              <w:r>
                <w:rPr>
                  <w:sz w:val="24"/>
                  <w:szCs w:val="24"/>
                </w:rPr>
                <w:t>5</w:t>
              </w:r>
            </w:moveFrom>
          </w:p>
        </w:tc>
        <w:tc>
          <w:tcPr>
            <w:tcW w:w="2025" w:type="dxa"/>
            <w:tcMar>
              <w:top w:w="0" w:type="dxa"/>
              <w:left w:w="0" w:type="dxa"/>
              <w:bottom w:w="0" w:type="dxa"/>
              <w:right w:w="0" w:type="dxa"/>
            </w:tcMar>
            <w:tcPrChange w:id="1626" w:author="Sophie Bur" w:date="2024-03-19T11:59:00Z">
              <w:tcPr>
                <w:tcW w:w="2025" w:type="dxa"/>
                <w:tcMar>
                  <w:top w:w="0" w:type="dxa"/>
                  <w:left w:w="0" w:type="dxa"/>
                  <w:bottom w:w="0" w:type="dxa"/>
                  <w:right w:w="0" w:type="dxa"/>
                </w:tcMar>
              </w:tcPr>
            </w:tcPrChange>
          </w:tcPr>
          <w:p w14:paraId="6B81D6DA" w14:textId="77777777" w:rsidR="0048593E" w:rsidRDefault="00000000">
            <w:pPr>
              <w:widowControl w:val="0"/>
              <w:rPr>
                <w:moveFrom w:id="1627" w:author="Sophie Bur" w:date="2024-03-19T11:59:00Z"/>
                <w:sz w:val="24"/>
                <w:szCs w:val="24"/>
              </w:rPr>
              <w:pPrChange w:id="1628" w:author="Sophie Bur" w:date="2024-03-19T11:59:00Z">
                <w:pPr>
                  <w:framePr w:hSpace="180" w:vSpace="180" w:wrap="around" w:vAnchor="text" w:hAnchor="text"/>
                  <w:widowControl w:val="0"/>
                  <w:jc w:val="center"/>
                </w:pPr>
              </w:pPrChange>
            </w:pPr>
            <w:moveFrom w:id="1629" w:author="Sophie Bur" w:date="2024-03-19T11:59:00Z">
              <w:r>
                <w:rPr>
                  <w:sz w:val="24"/>
                  <w:szCs w:val="24"/>
                </w:rPr>
                <w:t>30</w:t>
              </w:r>
            </w:moveFrom>
          </w:p>
        </w:tc>
      </w:tr>
      <w:tr w:rsidR="0048593E" w14:paraId="65DD9B6C" w14:textId="77777777">
        <w:tc>
          <w:tcPr>
            <w:tcW w:w="1455" w:type="dxa"/>
            <w:tcMar>
              <w:top w:w="0" w:type="dxa"/>
              <w:left w:w="0" w:type="dxa"/>
              <w:bottom w:w="0" w:type="dxa"/>
              <w:right w:w="0" w:type="dxa"/>
            </w:tcMar>
            <w:tcPrChange w:id="1630" w:author="Sophie Bur" w:date="2024-03-19T11:59:00Z">
              <w:tcPr>
                <w:tcW w:w="1455" w:type="dxa"/>
                <w:tcMar>
                  <w:top w:w="0" w:type="dxa"/>
                  <w:left w:w="0" w:type="dxa"/>
                  <w:bottom w:w="0" w:type="dxa"/>
                  <w:right w:w="0" w:type="dxa"/>
                </w:tcMar>
              </w:tcPr>
            </w:tcPrChange>
          </w:tcPr>
          <w:p w14:paraId="2FCDA22F" w14:textId="77777777" w:rsidR="0048593E" w:rsidRDefault="00000000">
            <w:pPr>
              <w:widowControl w:val="0"/>
              <w:rPr>
                <w:moveFrom w:id="1631" w:author="Sophie Bur" w:date="2024-03-19T11:59:00Z"/>
                <w:sz w:val="24"/>
                <w:szCs w:val="24"/>
              </w:rPr>
              <w:pPrChange w:id="1632" w:author="Sophie Bur" w:date="2024-03-19T11:59:00Z">
                <w:pPr>
                  <w:framePr w:hSpace="180" w:vSpace="180" w:wrap="around" w:vAnchor="text" w:hAnchor="text"/>
                  <w:widowControl w:val="0"/>
                  <w:jc w:val="center"/>
                </w:pPr>
              </w:pPrChange>
            </w:pPr>
            <w:moveFrom w:id="1633" w:author="Sophie Bur" w:date="2024-03-19T11:59:00Z">
              <w:r>
                <w:rPr>
                  <w:sz w:val="24"/>
                  <w:szCs w:val="24"/>
                </w:rPr>
                <w:t>Blur</w:t>
              </w:r>
            </w:moveFrom>
          </w:p>
        </w:tc>
        <w:tc>
          <w:tcPr>
            <w:tcW w:w="2775" w:type="dxa"/>
            <w:tcMar>
              <w:top w:w="0" w:type="dxa"/>
              <w:left w:w="0" w:type="dxa"/>
              <w:bottom w:w="0" w:type="dxa"/>
              <w:right w:w="0" w:type="dxa"/>
            </w:tcMar>
            <w:tcPrChange w:id="1634" w:author="Sophie Bur" w:date="2024-03-19T11:59:00Z">
              <w:tcPr>
                <w:tcW w:w="2775" w:type="dxa"/>
                <w:tcMar>
                  <w:top w:w="0" w:type="dxa"/>
                  <w:left w:w="0" w:type="dxa"/>
                  <w:bottom w:w="0" w:type="dxa"/>
                  <w:right w:w="0" w:type="dxa"/>
                </w:tcMar>
              </w:tcPr>
            </w:tcPrChange>
          </w:tcPr>
          <w:p w14:paraId="7ED3C01C" w14:textId="77777777" w:rsidR="0048593E" w:rsidRDefault="00000000">
            <w:pPr>
              <w:widowControl w:val="0"/>
              <w:rPr>
                <w:moveFrom w:id="1635" w:author="Sophie Bur" w:date="2024-03-19T11:59:00Z"/>
                <w:sz w:val="24"/>
                <w:szCs w:val="24"/>
              </w:rPr>
              <w:pPrChange w:id="1636" w:author="Sophie Bur" w:date="2024-03-19T11:59:00Z">
                <w:pPr>
                  <w:framePr w:hSpace="180" w:vSpace="180" w:wrap="around" w:vAnchor="text" w:hAnchor="text"/>
                  <w:widowControl w:val="0"/>
                  <w:jc w:val="center"/>
                </w:pPr>
              </w:pPrChange>
            </w:pPr>
            <w:moveFrom w:id="1637" w:author="Sophie Bur" w:date="2024-03-19T11:59:00Z">
              <w:r>
                <w:rPr>
                  <w:sz w:val="24"/>
                  <w:szCs w:val="24"/>
                </w:rPr>
                <w:t>Median Blur</w:t>
              </w:r>
            </w:moveFrom>
          </w:p>
        </w:tc>
        <w:tc>
          <w:tcPr>
            <w:tcW w:w="1530" w:type="dxa"/>
            <w:tcMar>
              <w:top w:w="0" w:type="dxa"/>
              <w:left w:w="0" w:type="dxa"/>
              <w:bottom w:w="0" w:type="dxa"/>
              <w:right w:w="0" w:type="dxa"/>
            </w:tcMar>
            <w:tcPrChange w:id="1638" w:author="Sophie Bur" w:date="2024-03-19T11:59:00Z">
              <w:tcPr>
                <w:tcW w:w="1530" w:type="dxa"/>
                <w:tcMar>
                  <w:top w:w="0" w:type="dxa"/>
                  <w:left w:w="0" w:type="dxa"/>
                  <w:bottom w:w="0" w:type="dxa"/>
                  <w:right w:w="0" w:type="dxa"/>
                </w:tcMar>
              </w:tcPr>
            </w:tcPrChange>
          </w:tcPr>
          <w:p w14:paraId="1C7DE69D" w14:textId="77777777" w:rsidR="0048593E" w:rsidRDefault="00000000">
            <w:pPr>
              <w:widowControl w:val="0"/>
              <w:rPr>
                <w:moveFrom w:id="1639" w:author="Sophie Bur" w:date="2024-03-19T11:59:00Z"/>
                <w:sz w:val="24"/>
                <w:szCs w:val="24"/>
              </w:rPr>
              <w:pPrChange w:id="1640" w:author="Sophie Bur" w:date="2024-03-19T11:59:00Z">
                <w:pPr>
                  <w:framePr w:hSpace="180" w:vSpace="180" w:wrap="around" w:vAnchor="text" w:hAnchor="text"/>
                  <w:widowControl w:val="0"/>
                  <w:jc w:val="center"/>
                </w:pPr>
              </w:pPrChange>
            </w:pPr>
            <w:moveFrom w:id="1641" w:author="Sophie Bur" w:date="2024-03-19T11:59:00Z">
              <w:r>
                <w:rPr>
                  <w:sz w:val="24"/>
                  <w:szCs w:val="24"/>
                </w:rPr>
                <w:t>25,27,29,35</w:t>
              </w:r>
            </w:moveFrom>
          </w:p>
        </w:tc>
        <w:tc>
          <w:tcPr>
            <w:tcW w:w="735" w:type="dxa"/>
            <w:tcMar>
              <w:top w:w="0" w:type="dxa"/>
              <w:left w:w="0" w:type="dxa"/>
              <w:bottom w:w="0" w:type="dxa"/>
              <w:right w:w="0" w:type="dxa"/>
            </w:tcMar>
            <w:tcPrChange w:id="1642" w:author="Sophie Bur" w:date="2024-03-19T11:59:00Z">
              <w:tcPr>
                <w:tcW w:w="735" w:type="dxa"/>
                <w:tcMar>
                  <w:top w:w="0" w:type="dxa"/>
                  <w:left w:w="0" w:type="dxa"/>
                  <w:bottom w:w="0" w:type="dxa"/>
                  <w:right w:w="0" w:type="dxa"/>
                </w:tcMar>
              </w:tcPr>
            </w:tcPrChange>
          </w:tcPr>
          <w:p w14:paraId="2504D301" w14:textId="77777777" w:rsidR="0048593E" w:rsidRDefault="0048593E">
            <w:pPr>
              <w:widowControl w:val="0"/>
              <w:rPr>
                <w:moveFrom w:id="1643" w:author="Sophie Bur" w:date="2024-03-19T11:59:00Z"/>
                <w:sz w:val="24"/>
                <w:szCs w:val="24"/>
              </w:rPr>
              <w:pPrChange w:id="1644" w:author="Sophie Bur" w:date="2024-03-19T11:59:00Z">
                <w:pPr>
                  <w:framePr w:hSpace="180" w:vSpace="180" w:wrap="around" w:vAnchor="text" w:hAnchor="text"/>
                  <w:widowControl w:val="0"/>
                  <w:jc w:val="center"/>
                </w:pPr>
              </w:pPrChange>
            </w:pPr>
          </w:p>
        </w:tc>
        <w:tc>
          <w:tcPr>
            <w:tcW w:w="2025" w:type="dxa"/>
            <w:tcMar>
              <w:top w:w="0" w:type="dxa"/>
              <w:left w:w="0" w:type="dxa"/>
              <w:bottom w:w="0" w:type="dxa"/>
              <w:right w:w="0" w:type="dxa"/>
            </w:tcMar>
            <w:tcPrChange w:id="1645" w:author="Sophie Bur" w:date="2024-03-19T11:59:00Z">
              <w:tcPr>
                <w:tcW w:w="2025" w:type="dxa"/>
                <w:tcMar>
                  <w:top w:w="0" w:type="dxa"/>
                  <w:left w:w="0" w:type="dxa"/>
                  <w:bottom w:w="0" w:type="dxa"/>
                  <w:right w:w="0" w:type="dxa"/>
                </w:tcMar>
              </w:tcPr>
            </w:tcPrChange>
          </w:tcPr>
          <w:p w14:paraId="451F8928" w14:textId="77777777" w:rsidR="0048593E" w:rsidRDefault="00000000">
            <w:pPr>
              <w:widowControl w:val="0"/>
              <w:rPr>
                <w:moveFrom w:id="1646" w:author="Sophie Bur" w:date="2024-03-19T11:59:00Z"/>
                <w:sz w:val="24"/>
                <w:szCs w:val="24"/>
              </w:rPr>
              <w:pPrChange w:id="1647" w:author="Sophie Bur" w:date="2024-03-19T11:59:00Z">
                <w:pPr>
                  <w:framePr w:hSpace="180" w:vSpace="180" w:wrap="around" w:vAnchor="text" w:hAnchor="text"/>
                  <w:widowControl w:val="0"/>
                  <w:jc w:val="center"/>
                </w:pPr>
              </w:pPrChange>
            </w:pPr>
            <w:moveFrom w:id="1648" w:author="Sophie Bur" w:date="2024-03-19T11:59:00Z">
              <w:r>
                <w:rPr>
                  <w:sz w:val="24"/>
                  <w:szCs w:val="24"/>
                </w:rPr>
                <w:t>27</w:t>
              </w:r>
            </w:moveFrom>
          </w:p>
        </w:tc>
      </w:tr>
      <w:tr w:rsidR="0048593E" w14:paraId="7AEFC5AA" w14:textId="77777777">
        <w:tc>
          <w:tcPr>
            <w:tcW w:w="1455" w:type="dxa"/>
            <w:tcMar>
              <w:top w:w="0" w:type="dxa"/>
              <w:left w:w="0" w:type="dxa"/>
              <w:bottom w:w="0" w:type="dxa"/>
              <w:right w:w="0" w:type="dxa"/>
            </w:tcMar>
            <w:tcPrChange w:id="1649" w:author="Sophie Bur" w:date="2024-03-19T11:59:00Z">
              <w:tcPr>
                <w:tcW w:w="1455" w:type="dxa"/>
                <w:tcMar>
                  <w:top w:w="0" w:type="dxa"/>
                  <w:left w:w="0" w:type="dxa"/>
                  <w:bottom w:w="0" w:type="dxa"/>
                  <w:right w:w="0" w:type="dxa"/>
                </w:tcMar>
              </w:tcPr>
            </w:tcPrChange>
          </w:tcPr>
          <w:p w14:paraId="01A05A8D" w14:textId="77777777" w:rsidR="0048593E" w:rsidRDefault="00000000">
            <w:pPr>
              <w:widowControl w:val="0"/>
              <w:rPr>
                <w:moveFrom w:id="1650" w:author="Sophie Bur" w:date="2024-03-19T11:59:00Z"/>
                <w:sz w:val="24"/>
                <w:szCs w:val="24"/>
              </w:rPr>
              <w:pPrChange w:id="1651" w:author="Sophie Bur" w:date="2024-03-19T11:59:00Z">
                <w:pPr>
                  <w:framePr w:hSpace="180" w:vSpace="180" w:wrap="around" w:vAnchor="text" w:hAnchor="text"/>
                  <w:widowControl w:val="0"/>
                  <w:jc w:val="center"/>
                </w:pPr>
              </w:pPrChange>
            </w:pPr>
            <w:moveFrom w:id="1652" w:author="Sophie Bur" w:date="2024-03-19T11:59:00Z">
              <w:r>
                <w:rPr>
                  <w:sz w:val="24"/>
                  <w:szCs w:val="24"/>
                </w:rPr>
                <w:t>Dilation</w:t>
              </w:r>
            </w:moveFrom>
          </w:p>
        </w:tc>
        <w:tc>
          <w:tcPr>
            <w:tcW w:w="2775" w:type="dxa"/>
            <w:tcMar>
              <w:top w:w="0" w:type="dxa"/>
              <w:left w:w="0" w:type="dxa"/>
              <w:bottom w:w="0" w:type="dxa"/>
              <w:right w:w="0" w:type="dxa"/>
            </w:tcMar>
            <w:tcPrChange w:id="1653" w:author="Sophie Bur" w:date="2024-03-19T11:59:00Z">
              <w:tcPr>
                <w:tcW w:w="2775" w:type="dxa"/>
                <w:tcMar>
                  <w:top w:w="0" w:type="dxa"/>
                  <w:left w:w="0" w:type="dxa"/>
                  <w:bottom w:w="0" w:type="dxa"/>
                  <w:right w:w="0" w:type="dxa"/>
                </w:tcMar>
              </w:tcPr>
            </w:tcPrChange>
          </w:tcPr>
          <w:p w14:paraId="7FBE7E4E" w14:textId="77777777" w:rsidR="0048593E" w:rsidRDefault="00000000">
            <w:pPr>
              <w:widowControl w:val="0"/>
              <w:rPr>
                <w:moveFrom w:id="1654" w:author="Sophie Bur" w:date="2024-03-19T11:59:00Z"/>
                <w:sz w:val="24"/>
                <w:szCs w:val="24"/>
              </w:rPr>
              <w:pPrChange w:id="1655" w:author="Sophie Bur" w:date="2024-03-19T11:59:00Z">
                <w:pPr>
                  <w:framePr w:hSpace="180" w:vSpace="180" w:wrap="around" w:vAnchor="text" w:hAnchor="text"/>
                  <w:widowControl w:val="0"/>
                  <w:jc w:val="center"/>
                </w:pPr>
              </w:pPrChange>
            </w:pPr>
            <w:moveFrom w:id="1656" w:author="Sophie Bur" w:date="2024-03-19T11:59:00Z">
              <w:r>
                <w:rPr>
                  <w:sz w:val="24"/>
                  <w:szCs w:val="24"/>
                </w:rPr>
                <w:t>Dilation</w:t>
              </w:r>
            </w:moveFrom>
          </w:p>
        </w:tc>
        <w:tc>
          <w:tcPr>
            <w:tcW w:w="1530" w:type="dxa"/>
            <w:tcMar>
              <w:top w:w="0" w:type="dxa"/>
              <w:left w:w="0" w:type="dxa"/>
              <w:bottom w:w="0" w:type="dxa"/>
              <w:right w:w="0" w:type="dxa"/>
            </w:tcMar>
            <w:tcPrChange w:id="1657" w:author="Sophie Bur" w:date="2024-03-19T11:59:00Z">
              <w:tcPr>
                <w:tcW w:w="1530" w:type="dxa"/>
                <w:tcMar>
                  <w:top w:w="0" w:type="dxa"/>
                  <w:left w:w="0" w:type="dxa"/>
                  <w:bottom w:w="0" w:type="dxa"/>
                  <w:right w:w="0" w:type="dxa"/>
                </w:tcMar>
              </w:tcPr>
            </w:tcPrChange>
          </w:tcPr>
          <w:p w14:paraId="4A00612F" w14:textId="77777777" w:rsidR="0048593E" w:rsidRDefault="00000000">
            <w:pPr>
              <w:widowControl w:val="0"/>
              <w:rPr>
                <w:moveFrom w:id="1658" w:author="Sophie Bur" w:date="2024-03-19T11:59:00Z"/>
                <w:sz w:val="24"/>
                <w:szCs w:val="24"/>
              </w:rPr>
              <w:pPrChange w:id="1659" w:author="Sophie Bur" w:date="2024-03-19T11:59:00Z">
                <w:pPr>
                  <w:framePr w:hSpace="180" w:vSpace="180" w:wrap="around" w:vAnchor="text" w:hAnchor="text"/>
                  <w:widowControl w:val="0"/>
                  <w:jc w:val="center"/>
                </w:pPr>
              </w:pPrChange>
            </w:pPr>
            <w:moveFrom w:id="1660" w:author="Sophie Bur" w:date="2024-03-19T11:59:00Z">
              <w:r>
                <w:rPr>
                  <w:sz w:val="24"/>
                  <w:szCs w:val="24"/>
                </w:rPr>
                <w:t>3-7</w:t>
              </w:r>
            </w:moveFrom>
          </w:p>
        </w:tc>
        <w:tc>
          <w:tcPr>
            <w:tcW w:w="735" w:type="dxa"/>
            <w:tcMar>
              <w:top w:w="0" w:type="dxa"/>
              <w:left w:w="0" w:type="dxa"/>
              <w:bottom w:w="0" w:type="dxa"/>
              <w:right w:w="0" w:type="dxa"/>
            </w:tcMar>
            <w:tcPrChange w:id="1661" w:author="Sophie Bur" w:date="2024-03-19T11:59:00Z">
              <w:tcPr>
                <w:tcW w:w="735" w:type="dxa"/>
                <w:tcMar>
                  <w:top w:w="0" w:type="dxa"/>
                  <w:left w:w="0" w:type="dxa"/>
                  <w:bottom w:w="0" w:type="dxa"/>
                  <w:right w:w="0" w:type="dxa"/>
                </w:tcMar>
              </w:tcPr>
            </w:tcPrChange>
          </w:tcPr>
          <w:p w14:paraId="0B9D2E34" w14:textId="77777777" w:rsidR="0048593E" w:rsidRDefault="00000000">
            <w:pPr>
              <w:widowControl w:val="0"/>
              <w:rPr>
                <w:moveFrom w:id="1662" w:author="Sophie Bur" w:date="2024-03-19T11:59:00Z"/>
                <w:sz w:val="24"/>
                <w:szCs w:val="24"/>
              </w:rPr>
              <w:pPrChange w:id="1663" w:author="Sophie Bur" w:date="2024-03-19T11:59:00Z">
                <w:pPr>
                  <w:framePr w:hSpace="180" w:vSpace="180" w:wrap="around" w:vAnchor="text" w:hAnchor="text"/>
                  <w:widowControl w:val="0"/>
                  <w:jc w:val="center"/>
                </w:pPr>
              </w:pPrChange>
            </w:pPr>
            <w:moveFrom w:id="1664" w:author="Sophie Bur" w:date="2024-03-19T11:59:00Z">
              <w:r>
                <w:rPr>
                  <w:sz w:val="24"/>
                  <w:szCs w:val="24"/>
                </w:rPr>
                <w:t>1</w:t>
              </w:r>
            </w:moveFrom>
          </w:p>
        </w:tc>
        <w:tc>
          <w:tcPr>
            <w:tcW w:w="2025" w:type="dxa"/>
            <w:tcMar>
              <w:top w:w="0" w:type="dxa"/>
              <w:left w:w="0" w:type="dxa"/>
              <w:bottom w:w="0" w:type="dxa"/>
              <w:right w:w="0" w:type="dxa"/>
            </w:tcMar>
            <w:tcPrChange w:id="1665" w:author="Sophie Bur" w:date="2024-03-19T11:59:00Z">
              <w:tcPr>
                <w:tcW w:w="2025" w:type="dxa"/>
                <w:tcMar>
                  <w:top w:w="0" w:type="dxa"/>
                  <w:left w:w="0" w:type="dxa"/>
                  <w:bottom w:w="0" w:type="dxa"/>
                  <w:right w:w="0" w:type="dxa"/>
                </w:tcMar>
              </w:tcPr>
            </w:tcPrChange>
          </w:tcPr>
          <w:p w14:paraId="28024A79" w14:textId="77777777" w:rsidR="0048593E" w:rsidRDefault="00000000">
            <w:pPr>
              <w:widowControl w:val="0"/>
              <w:rPr>
                <w:moveFrom w:id="1666" w:author="Sophie Bur" w:date="2024-03-19T11:59:00Z"/>
                <w:sz w:val="24"/>
                <w:szCs w:val="24"/>
              </w:rPr>
              <w:pPrChange w:id="1667" w:author="Sophie Bur" w:date="2024-03-19T11:59:00Z">
                <w:pPr>
                  <w:framePr w:hSpace="180" w:vSpace="180" w:wrap="around" w:vAnchor="text" w:hAnchor="text"/>
                  <w:widowControl w:val="0"/>
                  <w:jc w:val="center"/>
                </w:pPr>
              </w:pPrChange>
            </w:pPr>
            <w:moveFrom w:id="1668" w:author="Sophie Bur" w:date="2024-03-19T11:59:00Z">
              <w:r>
                <w:rPr>
                  <w:sz w:val="24"/>
                  <w:szCs w:val="24"/>
                </w:rPr>
                <w:t>5</w:t>
              </w:r>
            </w:moveFrom>
          </w:p>
        </w:tc>
      </w:tr>
      <w:tr w:rsidR="0048593E" w14:paraId="0C57BF70" w14:textId="77777777">
        <w:tc>
          <w:tcPr>
            <w:tcW w:w="1455" w:type="dxa"/>
            <w:tcMar>
              <w:top w:w="0" w:type="dxa"/>
              <w:left w:w="0" w:type="dxa"/>
              <w:bottom w:w="0" w:type="dxa"/>
              <w:right w:w="0" w:type="dxa"/>
            </w:tcMar>
            <w:tcPrChange w:id="1669" w:author="Sophie Bur" w:date="2024-03-19T11:59:00Z">
              <w:tcPr>
                <w:tcW w:w="1455" w:type="dxa"/>
                <w:tcMar>
                  <w:top w:w="0" w:type="dxa"/>
                  <w:left w:w="0" w:type="dxa"/>
                  <w:bottom w:w="0" w:type="dxa"/>
                  <w:right w:w="0" w:type="dxa"/>
                </w:tcMar>
              </w:tcPr>
            </w:tcPrChange>
          </w:tcPr>
          <w:p w14:paraId="5B7F166C" w14:textId="77777777" w:rsidR="0048593E" w:rsidRDefault="00000000">
            <w:pPr>
              <w:widowControl w:val="0"/>
              <w:rPr>
                <w:moveFrom w:id="1670" w:author="Sophie Bur" w:date="2024-03-19T11:59:00Z"/>
                <w:sz w:val="24"/>
                <w:szCs w:val="24"/>
              </w:rPr>
              <w:pPrChange w:id="1671" w:author="Sophie Bur" w:date="2024-03-19T11:59:00Z">
                <w:pPr>
                  <w:framePr w:hSpace="180" w:vSpace="180" w:wrap="around" w:vAnchor="text" w:hAnchor="text"/>
                  <w:widowControl w:val="0"/>
                  <w:jc w:val="center"/>
                </w:pPr>
              </w:pPrChange>
            </w:pPr>
            <w:moveFrom w:id="1672" w:author="Sophie Bur" w:date="2024-03-19T11:59:00Z">
              <w:r>
                <w:rPr>
                  <w:sz w:val="24"/>
                  <w:szCs w:val="24"/>
                </w:rPr>
                <w:t>Canny 1</w:t>
              </w:r>
            </w:moveFrom>
          </w:p>
        </w:tc>
        <w:tc>
          <w:tcPr>
            <w:tcW w:w="2775" w:type="dxa"/>
            <w:tcMar>
              <w:top w:w="0" w:type="dxa"/>
              <w:left w:w="0" w:type="dxa"/>
              <w:bottom w:w="0" w:type="dxa"/>
              <w:right w:w="0" w:type="dxa"/>
            </w:tcMar>
            <w:tcPrChange w:id="1673" w:author="Sophie Bur" w:date="2024-03-19T11:59:00Z">
              <w:tcPr>
                <w:tcW w:w="2775" w:type="dxa"/>
                <w:tcMar>
                  <w:top w:w="0" w:type="dxa"/>
                  <w:left w:w="0" w:type="dxa"/>
                  <w:bottom w:w="0" w:type="dxa"/>
                  <w:right w:w="0" w:type="dxa"/>
                </w:tcMar>
              </w:tcPr>
            </w:tcPrChange>
          </w:tcPr>
          <w:p w14:paraId="358C1D41" w14:textId="77777777" w:rsidR="0048593E" w:rsidRDefault="00000000">
            <w:pPr>
              <w:widowControl w:val="0"/>
              <w:rPr>
                <w:moveFrom w:id="1674" w:author="Sophie Bur" w:date="2024-03-19T11:59:00Z"/>
                <w:sz w:val="24"/>
                <w:szCs w:val="24"/>
              </w:rPr>
              <w:pPrChange w:id="1675" w:author="Sophie Bur" w:date="2024-03-19T11:59:00Z">
                <w:pPr>
                  <w:framePr w:hSpace="180" w:vSpace="180" w:wrap="around" w:vAnchor="text" w:hAnchor="text"/>
                  <w:widowControl w:val="0"/>
                  <w:jc w:val="center"/>
                </w:pPr>
              </w:pPrChange>
            </w:pPr>
            <w:moveFrom w:id="1676" w:author="Sophie Bur" w:date="2024-03-19T11:59:00Z">
              <w:r>
                <w:rPr>
                  <w:sz w:val="24"/>
                  <w:szCs w:val="24"/>
                </w:rPr>
                <w:t>Parameter used to determine lower limit in Canny edge detection</w:t>
              </w:r>
            </w:moveFrom>
          </w:p>
        </w:tc>
        <w:tc>
          <w:tcPr>
            <w:tcW w:w="1530" w:type="dxa"/>
            <w:tcMar>
              <w:top w:w="0" w:type="dxa"/>
              <w:left w:w="0" w:type="dxa"/>
              <w:bottom w:w="0" w:type="dxa"/>
              <w:right w:w="0" w:type="dxa"/>
            </w:tcMar>
            <w:tcPrChange w:id="1677" w:author="Sophie Bur" w:date="2024-03-19T11:59:00Z">
              <w:tcPr>
                <w:tcW w:w="1530" w:type="dxa"/>
                <w:tcMar>
                  <w:top w:w="0" w:type="dxa"/>
                  <w:left w:w="0" w:type="dxa"/>
                  <w:bottom w:w="0" w:type="dxa"/>
                  <w:right w:w="0" w:type="dxa"/>
                </w:tcMar>
              </w:tcPr>
            </w:tcPrChange>
          </w:tcPr>
          <w:p w14:paraId="5B4B0F4B" w14:textId="77777777" w:rsidR="0048593E" w:rsidRDefault="00000000">
            <w:pPr>
              <w:widowControl w:val="0"/>
              <w:rPr>
                <w:moveFrom w:id="1678" w:author="Sophie Bur" w:date="2024-03-19T11:59:00Z"/>
                <w:sz w:val="24"/>
                <w:szCs w:val="24"/>
              </w:rPr>
              <w:pPrChange w:id="1679" w:author="Sophie Bur" w:date="2024-03-19T11:59:00Z">
                <w:pPr>
                  <w:framePr w:hSpace="180" w:vSpace="180" w:wrap="around" w:vAnchor="text" w:hAnchor="text"/>
                  <w:widowControl w:val="0"/>
                  <w:jc w:val="center"/>
                </w:pPr>
              </w:pPrChange>
            </w:pPr>
            <w:moveFrom w:id="1680" w:author="Sophie Bur" w:date="2024-03-19T11:59:00Z">
              <w:r>
                <w:rPr>
                  <w:sz w:val="24"/>
                  <w:szCs w:val="24"/>
                </w:rPr>
                <w:t>4-12</w:t>
              </w:r>
            </w:moveFrom>
          </w:p>
        </w:tc>
        <w:tc>
          <w:tcPr>
            <w:tcW w:w="735" w:type="dxa"/>
            <w:tcMar>
              <w:top w:w="0" w:type="dxa"/>
              <w:left w:w="0" w:type="dxa"/>
              <w:bottom w:w="0" w:type="dxa"/>
              <w:right w:w="0" w:type="dxa"/>
            </w:tcMar>
            <w:tcPrChange w:id="1681" w:author="Sophie Bur" w:date="2024-03-19T11:59:00Z">
              <w:tcPr>
                <w:tcW w:w="735" w:type="dxa"/>
                <w:tcMar>
                  <w:top w:w="0" w:type="dxa"/>
                  <w:left w:w="0" w:type="dxa"/>
                  <w:bottom w:w="0" w:type="dxa"/>
                  <w:right w:w="0" w:type="dxa"/>
                </w:tcMar>
              </w:tcPr>
            </w:tcPrChange>
          </w:tcPr>
          <w:p w14:paraId="6996916D" w14:textId="77777777" w:rsidR="0048593E" w:rsidRDefault="00000000">
            <w:pPr>
              <w:widowControl w:val="0"/>
              <w:rPr>
                <w:moveFrom w:id="1682" w:author="Sophie Bur" w:date="2024-03-19T11:59:00Z"/>
                <w:sz w:val="24"/>
                <w:szCs w:val="24"/>
              </w:rPr>
              <w:pPrChange w:id="1683" w:author="Sophie Bur" w:date="2024-03-19T11:59:00Z">
                <w:pPr>
                  <w:framePr w:hSpace="180" w:vSpace="180" w:wrap="around" w:vAnchor="text" w:hAnchor="text"/>
                  <w:widowControl w:val="0"/>
                  <w:jc w:val="center"/>
                </w:pPr>
              </w:pPrChange>
            </w:pPr>
            <w:moveFrom w:id="1684" w:author="Sophie Bur" w:date="2024-03-19T11:59:00Z">
              <w:r>
                <w:rPr>
                  <w:sz w:val="24"/>
                  <w:szCs w:val="24"/>
                </w:rPr>
                <w:t>2</w:t>
              </w:r>
            </w:moveFrom>
          </w:p>
        </w:tc>
        <w:tc>
          <w:tcPr>
            <w:tcW w:w="2025" w:type="dxa"/>
            <w:tcMar>
              <w:top w:w="0" w:type="dxa"/>
              <w:left w:w="0" w:type="dxa"/>
              <w:bottom w:w="0" w:type="dxa"/>
              <w:right w:w="0" w:type="dxa"/>
            </w:tcMar>
            <w:tcPrChange w:id="1685" w:author="Sophie Bur" w:date="2024-03-19T11:59:00Z">
              <w:tcPr>
                <w:tcW w:w="2025" w:type="dxa"/>
                <w:tcMar>
                  <w:top w:w="0" w:type="dxa"/>
                  <w:left w:w="0" w:type="dxa"/>
                  <w:bottom w:w="0" w:type="dxa"/>
                  <w:right w:w="0" w:type="dxa"/>
                </w:tcMar>
              </w:tcPr>
            </w:tcPrChange>
          </w:tcPr>
          <w:p w14:paraId="5055F2FD" w14:textId="77777777" w:rsidR="0048593E" w:rsidRDefault="00000000">
            <w:pPr>
              <w:widowControl w:val="0"/>
              <w:rPr>
                <w:moveFrom w:id="1686" w:author="Sophie Bur" w:date="2024-03-19T11:59:00Z"/>
                <w:sz w:val="24"/>
                <w:szCs w:val="24"/>
              </w:rPr>
              <w:pPrChange w:id="1687" w:author="Sophie Bur" w:date="2024-03-19T11:59:00Z">
                <w:pPr>
                  <w:framePr w:hSpace="180" w:vSpace="180" w:wrap="around" w:vAnchor="text" w:hAnchor="text"/>
                  <w:widowControl w:val="0"/>
                  <w:jc w:val="center"/>
                </w:pPr>
              </w:pPrChange>
            </w:pPr>
            <w:moveFrom w:id="1688" w:author="Sophie Bur" w:date="2024-03-19T11:59:00Z">
              <w:r>
                <w:rPr>
                  <w:sz w:val="24"/>
                  <w:szCs w:val="24"/>
                </w:rPr>
                <w:t>5</w:t>
              </w:r>
            </w:moveFrom>
          </w:p>
        </w:tc>
      </w:tr>
      <w:tr w:rsidR="0048593E" w14:paraId="59702472" w14:textId="77777777">
        <w:tc>
          <w:tcPr>
            <w:tcW w:w="1455" w:type="dxa"/>
            <w:tcMar>
              <w:top w:w="0" w:type="dxa"/>
              <w:left w:w="0" w:type="dxa"/>
              <w:bottom w:w="0" w:type="dxa"/>
              <w:right w:w="0" w:type="dxa"/>
            </w:tcMar>
            <w:tcPrChange w:id="1689" w:author="Sophie Bur" w:date="2024-03-19T11:59:00Z">
              <w:tcPr>
                <w:tcW w:w="1455" w:type="dxa"/>
                <w:tcMar>
                  <w:top w:w="0" w:type="dxa"/>
                  <w:left w:w="0" w:type="dxa"/>
                  <w:bottom w:w="0" w:type="dxa"/>
                  <w:right w:w="0" w:type="dxa"/>
                </w:tcMar>
              </w:tcPr>
            </w:tcPrChange>
          </w:tcPr>
          <w:p w14:paraId="1D57D1E7" w14:textId="77777777" w:rsidR="0048593E" w:rsidRDefault="00000000">
            <w:pPr>
              <w:widowControl w:val="0"/>
              <w:rPr>
                <w:moveFrom w:id="1690" w:author="Sophie Bur" w:date="2024-03-19T11:59:00Z"/>
                <w:sz w:val="24"/>
                <w:szCs w:val="24"/>
              </w:rPr>
              <w:pPrChange w:id="1691" w:author="Sophie Bur" w:date="2024-03-19T11:59:00Z">
                <w:pPr>
                  <w:framePr w:hSpace="180" w:vSpace="180" w:wrap="around" w:vAnchor="text" w:hAnchor="text"/>
                  <w:widowControl w:val="0"/>
                  <w:jc w:val="center"/>
                </w:pPr>
              </w:pPrChange>
            </w:pPr>
            <w:moveFrom w:id="1692" w:author="Sophie Bur" w:date="2024-03-19T11:59:00Z">
              <w:r>
                <w:rPr>
                  <w:sz w:val="24"/>
                  <w:szCs w:val="24"/>
                </w:rPr>
                <w:t>Canny 2</w:t>
              </w:r>
            </w:moveFrom>
          </w:p>
        </w:tc>
        <w:tc>
          <w:tcPr>
            <w:tcW w:w="2775" w:type="dxa"/>
            <w:tcMar>
              <w:top w:w="0" w:type="dxa"/>
              <w:left w:w="0" w:type="dxa"/>
              <w:bottom w:w="0" w:type="dxa"/>
              <w:right w:w="0" w:type="dxa"/>
            </w:tcMar>
            <w:tcPrChange w:id="1693" w:author="Sophie Bur" w:date="2024-03-19T11:59:00Z">
              <w:tcPr>
                <w:tcW w:w="2775" w:type="dxa"/>
                <w:tcMar>
                  <w:top w:w="0" w:type="dxa"/>
                  <w:left w:w="0" w:type="dxa"/>
                  <w:bottom w:w="0" w:type="dxa"/>
                  <w:right w:w="0" w:type="dxa"/>
                </w:tcMar>
              </w:tcPr>
            </w:tcPrChange>
          </w:tcPr>
          <w:p w14:paraId="4D1C56D2" w14:textId="77777777" w:rsidR="0048593E" w:rsidRDefault="00000000">
            <w:pPr>
              <w:widowControl w:val="0"/>
              <w:rPr>
                <w:moveFrom w:id="1694" w:author="Sophie Bur" w:date="2024-03-19T11:59:00Z"/>
                <w:sz w:val="24"/>
                <w:szCs w:val="24"/>
              </w:rPr>
              <w:pPrChange w:id="1695" w:author="Sophie Bur" w:date="2024-03-19T11:59:00Z">
                <w:pPr>
                  <w:framePr w:hSpace="180" w:vSpace="180" w:wrap="around" w:vAnchor="text" w:hAnchor="text"/>
                  <w:widowControl w:val="0"/>
                  <w:jc w:val="center"/>
                </w:pPr>
              </w:pPrChange>
            </w:pPr>
            <w:moveFrom w:id="1696" w:author="Sophie Bur" w:date="2024-03-19T11:59:00Z">
              <w:r>
                <w:rPr>
                  <w:sz w:val="24"/>
                  <w:szCs w:val="24"/>
                </w:rPr>
                <w:t>Parameter used to determine upper limit in Canny edge detection</w:t>
              </w:r>
            </w:moveFrom>
          </w:p>
        </w:tc>
        <w:tc>
          <w:tcPr>
            <w:tcW w:w="1530" w:type="dxa"/>
            <w:tcMar>
              <w:top w:w="0" w:type="dxa"/>
              <w:left w:w="0" w:type="dxa"/>
              <w:bottom w:w="0" w:type="dxa"/>
              <w:right w:w="0" w:type="dxa"/>
            </w:tcMar>
            <w:tcPrChange w:id="1697" w:author="Sophie Bur" w:date="2024-03-19T11:59:00Z">
              <w:tcPr>
                <w:tcW w:w="1530" w:type="dxa"/>
                <w:tcMar>
                  <w:top w:w="0" w:type="dxa"/>
                  <w:left w:w="0" w:type="dxa"/>
                  <w:bottom w:w="0" w:type="dxa"/>
                  <w:right w:w="0" w:type="dxa"/>
                </w:tcMar>
              </w:tcPr>
            </w:tcPrChange>
          </w:tcPr>
          <w:p w14:paraId="533B9034" w14:textId="77777777" w:rsidR="0048593E" w:rsidRDefault="00000000">
            <w:pPr>
              <w:widowControl w:val="0"/>
              <w:rPr>
                <w:moveFrom w:id="1698" w:author="Sophie Bur" w:date="2024-03-19T11:59:00Z"/>
                <w:sz w:val="24"/>
                <w:szCs w:val="24"/>
              </w:rPr>
              <w:pPrChange w:id="1699" w:author="Sophie Bur" w:date="2024-03-19T11:59:00Z">
                <w:pPr>
                  <w:framePr w:hSpace="180" w:vSpace="180" w:wrap="around" w:vAnchor="text" w:hAnchor="text"/>
                  <w:widowControl w:val="0"/>
                  <w:jc w:val="center"/>
                </w:pPr>
              </w:pPrChange>
            </w:pPr>
            <w:moveFrom w:id="1700" w:author="Sophie Bur" w:date="2024-03-19T11:59:00Z">
              <w:r>
                <w:rPr>
                  <w:sz w:val="24"/>
                  <w:szCs w:val="24"/>
                </w:rPr>
                <w:t>8,10,13,15,17</w:t>
              </w:r>
            </w:moveFrom>
          </w:p>
        </w:tc>
        <w:tc>
          <w:tcPr>
            <w:tcW w:w="735" w:type="dxa"/>
            <w:tcMar>
              <w:top w:w="0" w:type="dxa"/>
              <w:left w:w="0" w:type="dxa"/>
              <w:bottom w:w="0" w:type="dxa"/>
              <w:right w:w="0" w:type="dxa"/>
            </w:tcMar>
            <w:tcPrChange w:id="1701" w:author="Sophie Bur" w:date="2024-03-19T11:59:00Z">
              <w:tcPr>
                <w:tcW w:w="735" w:type="dxa"/>
                <w:tcMar>
                  <w:top w:w="0" w:type="dxa"/>
                  <w:left w:w="0" w:type="dxa"/>
                  <w:bottom w:w="0" w:type="dxa"/>
                  <w:right w:w="0" w:type="dxa"/>
                </w:tcMar>
              </w:tcPr>
            </w:tcPrChange>
          </w:tcPr>
          <w:p w14:paraId="2F17F388" w14:textId="77777777" w:rsidR="0048593E" w:rsidRDefault="0048593E">
            <w:pPr>
              <w:widowControl w:val="0"/>
              <w:rPr>
                <w:moveFrom w:id="1702" w:author="Sophie Bur" w:date="2024-03-19T11:59:00Z"/>
                <w:sz w:val="24"/>
                <w:szCs w:val="24"/>
              </w:rPr>
              <w:pPrChange w:id="1703" w:author="Sophie Bur" w:date="2024-03-19T11:59:00Z">
                <w:pPr>
                  <w:framePr w:hSpace="180" w:vSpace="180" w:wrap="around" w:vAnchor="text" w:hAnchor="text"/>
                  <w:widowControl w:val="0"/>
                  <w:jc w:val="center"/>
                </w:pPr>
              </w:pPrChange>
            </w:pPr>
          </w:p>
        </w:tc>
        <w:tc>
          <w:tcPr>
            <w:tcW w:w="2025" w:type="dxa"/>
            <w:tcMar>
              <w:top w:w="0" w:type="dxa"/>
              <w:left w:w="0" w:type="dxa"/>
              <w:bottom w:w="0" w:type="dxa"/>
              <w:right w:w="0" w:type="dxa"/>
            </w:tcMar>
            <w:tcPrChange w:id="1704" w:author="Sophie Bur" w:date="2024-03-19T11:59:00Z">
              <w:tcPr>
                <w:tcW w:w="2025" w:type="dxa"/>
                <w:tcMar>
                  <w:top w:w="0" w:type="dxa"/>
                  <w:left w:w="0" w:type="dxa"/>
                  <w:bottom w:w="0" w:type="dxa"/>
                  <w:right w:w="0" w:type="dxa"/>
                </w:tcMar>
              </w:tcPr>
            </w:tcPrChange>
          </w:tcPr>
          <w:p w14:paraId="44E67DAD" w14:textId="77777777" w:rsidR="0048593E" w:rsidRDefault="00000000">
            <w:pPr>
              <w:widowControl w:val="0"/>
              <w:rPr>
                <w:moveFrom w:id="1705" w:author="Sophie Bur" w:date="2024-03-19T11:59:00Z"/>
                <w:sz w:val="24"/>
                <w:szCs w:val="24"/>
              </w:rPr>
              <w:pPrChange w:id="1706" w:author="Sophie Bur" w:date="2024-03-19T11:59:00Z">
                <w:pPr>
                  <w:framePr w:hSpace="180" w:vSpace="180" w:wrap="around" w:vAnchor="text" w:hAnchor="text"/>
                  <w:widowControl w:val="0"/>
                  <w:jc w:val="center"/>
                </w:pPr>
              </w:pPrChange>
            </w:pPr>
            <w:moveFrom w:id="1707" w:author="Sophie Bur" w:date="2024-03-19T11:59:00Z">
              <w:r>
                <w:rPr>
                  <w:sz w:val="24"/>
                  <w:szCs w:val="24"/>
                </w:rPr>
                <w:t>14</w:t>
              </w:r>
            </w:moveFrom>
          </w:p>
        </w:tc>
      </w:tr>
    </w:tbl>
    <w:p w14:paraId="3E331802" w14:textId="77777777" w:rsidR="0048593E" w:rsidRDefault="0048593E">
      <w:pPr>
        <w:rPr>
          <w:moveFrom w:id="1708" w:author="Sophie Bur" w:date="2024-03-19T11:59:00Z"/>
          <w:sz w:val="24"/>
          <w:szCs w:val="24"/>
        </w:rPr>
        <w:pPrChange w:id="1709" w:author="Sophie Bur" w:date="2024-03-19T11:59:00Z">
          <w:pPr>
            <w:spacing w:line="276" w:lineRule="auto"/>
            <w:jc w:val="both"/>
          </w:pPr>
        </w:pPrChange>
      </w:pPr>
    </w:p>
    <w:p w14:paraId="492CE276" w14:textId="77777777" w:rsidR="0048593E" w:rsidRDefault="0048593E">
      <w:pPr>
        <w:rPr>
          <w:moveFrom w:id="1710" w:author="Sophie Bur" w:date="2024-03-19T11:59:00Z"/>
          <w:sz w:val="24"/>
          <w:szCs w:val="24"/>
        </w:rPr>
        <w:pPrChange w:id="1711" w:author="Sophie Bur" w:date="2024-03-19T11:59:00Z">
          <w:pPr>
            <w:spacing w:line="276" w:lineRule="auto"/>
            <w:jc w:val="both"/>
          </w:pPr>
        </w:pPrChange>
      </w:pPr>
    </w:p>
    <w:p w14:paraId="59F8AB9F" w14:textId="77777777" w:rsidR="0048593E" w:rsidRDefault="00000000">
      <w:pPr>
        <w:rPr>
          <w:moveFrom w:id="1712" w:author="Sophie Bur" w:date="2024-03-19T11:59:00Z"/>
          <w:sz w:val="24"/>
          <w:szCs w:val="24"/>
        </w:rPr>
        <w:pPrChange w:id="1713" w:author="Sophie Bur" w:date="2024-03-19T11:59:00Z">
          <w:pPr>
            <w:spacing w:line="276" w:lineRule="auto"/>
            <w:jc w:val="both"/>
          </w:pPr>
        </w:pPrChange>
      </w:pPr>
      <w:moveFrom w:id="1714" w:author="Sophie Bur" w:date="2024-03-19T11:59:00Z">
        <w:r>
          <w:rPr>
            <w:sz w:val="24"/>
            <w:szCs w:val="24"/>
          </w:rPr>
          <w:tab/>
        </w:r>
      </w:moveFrom>
    </w:p>
    <w:p w14:paraId="33DCDC09" w14:textId="77777777" w:rsidR="0048593E" w:rsidRDefault="0048593E">
      <w:pPr>
        <w:rPr>
          <w:moveFrom w:id="1715" w:author="Sophie Bur" w:date="2024-03-19T11:59:00Z"/>
          <w:b/>
          <w:sz w:val="24"/>
          <w:szCs w:val="24"/>
        </w:rPr>
        <w:pPrChange w:id="1716" w:author="Sophie Bur" w:date="2024-03-19T11:59:00Z">
          <w:pPr>
            <w:spacing w:line="276" w:lineRule="auto"/>
            <w:jc w:val="both"/>
          </w:pPr>
        </w:pPrChange>
      </w:pPr>
    </w:p>
    <w:p w14:paraId="3AF226FA" w14:textId="77777777" w:rsidR="0048593E" w:rsidRDefault="0048593E">
      <w:pPr>
        <w:spacing w:line="360" w:lineRule="auto"/>
        <w:rPr>
          <w:moveFrom w:id="1717" w:author="Sophie Bur" w:date="2024-03-19T11:59:00Z"/>
          <w:b/>
          <w:sz w:val="24"/>
          <w:szCs w:val="24"/>
        </w:rPr>
        <w:pPrChange w:id="1718" w:author="Sophie Bur" w:date="2024-03-19T11:59:00Z">
          <w:pPr>
            <w:spacing w:line="276" w:lineRule="auto"/>
            <w:jc w:val="both"/>
          </w:pPr>
        </w:pPrChange>
      </w:pPr>
    </w:p>
    <w:moveFromRangeEnd w:id="1564"/>
    <w:p w14:paraId="5BAC1460" w14:textId="77777777" w:rsidR="00B028CC" w:rsidRDefault="00000000">
      <w:pPr>
        <w:spacing w:line="276" w:lineRule="auto"/>
        <w:jc w:val="both"/>
        <w:rPr>
          <w:del w:id="1719" w:author="Sophie Bur" w:date="2024-03-19T11:59:00Z"/>
          <w:b/>
          <w:sz w:val="24"/>
          <w:szCs w:val="24"/>
        </w:rPr>
      </w:pPr>
      <w:del w:id="1720" w:author="Sophie Bur" w:date="2024-03-19T11:59:00Z">
        <w:r>
          <w:rPr>
            <w:b/>
            <w:sz w:val="24"/>
            <w:szCs w:val="24"/>
          </w:rPr>
          <w:delText>Supervised Computer Vision: DeepLabCut + Landau (DLC+)</w:delText>
        </w:r>
      </w:del>
    </w:p>
    <w:p w14:paraId="73969C96" w14:textId="77777777" w:rsidR="00B028CC" w:rsidRDefault="00B028CC">
      <w:pPr>
        <w:spacing w:line="276" w:lineRule="auto"/>
        <w:jc w:val="both"/>
        <w:rPr>
          <w:del w:id="1721" w:author="Sophie Bur" w:date="2024-03-19T11:59:00Z"/>
          <w:b/>
          <w:sz w:val="24"/>
          <w:szCs w:val="24"/>
        </w:rPr>
      </w:pPr>
    </w:p>
    <w:p w14:paraId="0DE1970A" w14:textId="77777777" w:rsidR="00B028CC" w:rsidRDefault="00000000">
      <w:pPr>
        <w:spacing w:line="276" w:lineRule="auto"/>
        <w:jc w:val="both"/>
        <w:rPr>
          <w:del w:id="1722" w:author="Sophie Bur" w:date="2024-03-19T11:59:00Z"/>
          <w:sz w:val="24"/>
          <w:szCs w:val="24"/>
        </w:rPr>
      </w:pPr>
      <w:moveFromRangeStart w:id="1723" w:author="Sophie Bur" w:date="2024-03-19T11:59:00Z" w:name="move161742003"/>
      <w:moveFrom w:id="1724" w:author="Sophie Bur" w:date="2024-03-19T11:59:00Z">
        <w:r>
          <w:rPr>
            <w:b/>
            <w:sz w:val="24"/>
            <w:szCs w:val="24"/>
          </w:rPr>
          <w:tab/>
          <w:t>DLC model info.</w:t>
        </w:r>
      </w:moveFrom>
      <w:moveFromRangeEnd w:id="1723"/>
      <w:del w:id="1725" w:author="Sophie Bur" w:date="2024-03-19T11:59:00Z">
        <w:r>
          <w:rPr>
            <w:b/>
            <w:sz w:val="24"/>
            <w:szCs w:val="24"/>
          </w:rPr>
          <w:delText xml:space="preserve"> </w:delText>
        </w:r>
        <w:r>
          <w:rPr>
            <w:sz w:val="24"/>
            <w:szCs w:val="24"/>
          </w:rPr>
          <w:delText xml:space="preserve">As mentioned we trained a Resnet-101 convolutional neural network using Deeplabcut 2.0. We first trained a more shallow network, Resnet-50, but this yielded very poor tracking of the air sacs and was soon abandoned. The key points that our model tracks are: ['UpperLip', 'LowerLip', 'Nose', 'EyeBridge', 'Start_outline_outer_left', 'Start_outline_outer_right',                     'LowestPoint_outline, 'MidLowleft_outline', 'MidLowright_outline']. The model weights and the model metadata can be found </w:delText>
        </w:r>
        <w:r>
          <w:fldChar w:fldCharType="begin"/>
        </w:r>
        <w:r>
          <w:delInstrText>HYPERLINK "https://drive.google.com/file/d/1Kfavyhs5iXGM0S9sgmYYlhFo5qKD_67u/view?usp=sharing" \h</w:delInstrText>
        </w:r>
        <w:r>
          <w:fldChar w:fldCharType="separate"/>
        </w:r>
        <w:r>
          <w:rPr>
            <w:color w:val="1155CC"/>
            <w:sz w:val="24"/>
            <w:szCs w:val="24"/>
            <w:u w:val="single"/>
          </w:rPr>
          <w:delText>here</w:delText>
        </w:r>
        <w:r>
          <w:rPr>
            <w:color w:val="1155CC"/>
            <w:sz w:val="24"/>
            <w:szCs w:val="24"/>
            <w:u w:val="single"/>
          </w:rPr>
          <w:fldChar w:fldCharType="end"/>
        </w:r>
        <w:r>
          <w:rPr>
            <w:sz w:val="24"/>
            <w:szCs w:val="24"/>
          </w:rPr>
          <w:delText>.</w:delText>
        </w:r>
      </w:del>
    </w:p>
    <w:p w14:paraId="226C026C" w14:textId="77777777" w:rsidR="00B028CC" w:rsidRDefault="00B028CC">
      <w:pPr>
        <w:spacing w:line="276" w:lineRule="auto"/>
        <w:jc w:val="both"/>
        <w:rPr>
          <w:del w:id="1726" w:author="Sophie Bur" w:date="2024-03-19T11:59:00Z"/>
          <w:sz w:val="24"/>
          <w:szCs w:val="24"/>
        </w:rPr>
      </w:pPr>
    </w:p>
    <w:p w14:paraId="5BE28284" w14:textId="77777777" w:rsidR="00B028CC" w:rsidRDefault="00000000">
      <w:pPr>
        <w:spacing w:line="276" w:lineRule="auto"/>
        <w:ind w:firstLine="720"/>
        <w:jc w:val="both"/>
        <w:rPr>
          <w:del w:id="1727" w:author="Sophie Bur" w:date="2024-03-19T11:59:00Z"/>
          <w:b/>
          <w:sz w:val="24"/>
          <w:szCs w:val="24"/>
        </w:rPr>
      </w:pPr>
      <w:del w:id="1728" w:author="Sophie Bur" w:date="2024-03-19T11:59:00Z">
        <w:r>
          <w:rPr>
            <w:b/>
            <w:sz w:val="24"/>
            <w:szCs w:val="24"/>
          </w:rPr>
          <w:lastRenderedPageBreak/>
          <w:delText>DLC Labeling</w:delText>
        </w:r>
      </w:del>
      <w:moveFromRangeStart w:id="1729" w:author="Sophie Bur" w:date="2024-03-19T11:59:00Z" w:name="move161742004"/>
      <w:moveFrom w:id="1730" w:author="Sophie Bur" w:date="2024-03-19T11:59:00Z">
        <w:r>
          <w:rPr>
            <w:b/>
            <w:sz w:val="24"/>
            <w:szCs w:val="24"/>
          </w:rPr>
          <w:t xml:space="preserve">. </w:t>
        </w:r>
        <w:r>
          <w:rPr>
            <w:sz w:val="24"/>
            <w:szCs w:val="24"/>
          </w:rPr>
          <w:t xml:space="preserve">A training dataset was created with a labeling approach that is optimized for 2D tracking of semi-circular 3D objects under variable camera angles. </w:t>
        </w:r>
      </w:moveFrom>
      <w:moveFromRangeEnd w:id="1729"/>
      <w:del w:id="1731" w:author="Sophie Bur" w:date="2024-03-19T11:59:00Z">
        <w:r>
          <w:rPr>
            <w:sz w:val="24"/>
            <w:szCs w:val="24"/>
          </w:rPr>
          <w:delText>For the estimation of air sac inflation the key points containing “outline” are used. These key points provide a robust estimate for air sac inflation because of several reasons. Firstly, they were easily formalizable into geometrically defined rules (see figure 8) that can be applied for air sac tracking in multiple angles (see Figure 8 for an explanation). Secondly, though only three points are needed to estimate circles, having redundant points allows for better estimates and the tracking becomes more error-robust because keypoints can sometimes not be tracked at all (the likelihood of all points dropping out a the frame is low, while one dropping out is higher).</w:delText>
        </w:r>
      </w:del>
    </w:p>
    <w:p w14:paraId="278B69E6" w14:textId="77777777" w:rsidR="00B028CC" w:rsidRDefault="00000000">
      <w:pPr>
        <w:spacing w:line="276" w:lineRule="auto"/>
        <w:jc w:val="both"/>
        <w:rPr>
          <w:del w:id="1732" w:author="Sophie Bur" w:date="2024-03-19T11:59:00Z"/>
          <w:sz w:val="24"/>
          <w:szCs w:val="24"/>
        </w:rPr>
      </w:pPr>
      <w:del w:id="1733" w:author="Sophie Bur" w:date="2024-03-19T11:59:00Z">
        <w:r>
          <w:rPr>
            <w:b/>
            <w:noProof/>
            <w:sz w:val="24"/>
            <w:szCs w:val="24"/>
          </w:rPr>
          <w:drawing>
            <wp:inline distT="114300" distB="114300" distL="114300" distR="114300" wp14:anchorId="2A78E687" wp14:editId="7B30892E">
              <wp:extent cx="5960428" cy="3048612"/>
              <wp:effectExtent l="0" t="0" r="0" b="0"/>
              <wp:docPr id="26643220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8"/>
                      <a:srcRect l="677" r="2497"/>
                      <a:stretch>
                        <a:fillRect/>
                      </a:stretch>
                    </pic:blipFill>
                    <pic:spPr>
                      <a:xfrm>
                        <a:off x="0" y="0"/>
                        <a:ext cx="5960428" cy="3048612"/>
                      </a:xfrm>
                      <a:prstGeom prst="rect">
                        <a:avLst/>
                      </a:prstGeom>
                      <a:ln/>
                    </pic:spPr>
                  </pic:pic>
                </a:graphicData>
              </a:graphic>
            </wp:inline>
          </w:drawing>
        </w:r>
        <w:r>
          <w:rPr>
            <w:b/>
            <w:sz w:val="24"/>
            <w:szCs w:val="24"/>
          </w:rPr>
          <w:delText xml:space="preserve">Figure 8. DLC labeling approach for DLC+. </w:delText>
        </w:r>
      </w:del>
      <w:moveFromRangeStart w:id="1734" w:author="Sophie Bur" w:date="2024-03-19T11:59:00Z" w:name="move161742005"/>
      <w:moveFrom w:id="1735" w:author="Sophie Bur" w:date="2024-03-19T11:59:00Z">
        <w:r>
          <w:rPr>
            <w:sz w:val="24"/>
            <w:szCs w:val="24"/>
          </w:rPr>
          <w:t xml:space="preserve">We found the following DLC labeling approach provides a robust method for tracking circular objects with DLC+. Firstly, we define the start of the outline on the left of the </w:t>
        </w:r>
      </w:moveFrom>
      <w:moveFromRangeEnd w:id="1734"/>
      <w:del w:id="1736" w:author="Sophie Bur" w:date="2024-03-19T11:59:00Z">
        <w:r>
          <w:rPr>
            <w:sz w:val="24"/>
            <w:szCs w:val="24"/>
          </w:rPr>
          <w:delText>demi circle, then the right end of the outline. Then the lowest point is defined perpendicular to the line between start left and end right. Then the middle points along the circle are defined for the left and right side. Note, that this labeling method allows for a well-formed description of each point, regardless of perspective of the siamang.</w:delText>
        </w:r>
      </w:del>
    </w:p>
    <w:p w14:paraId="4E981188" w14:textId="77777777" w:rsidR="0048593E" w:rsidRDefault="0048593E">
      <w:pPr>
        <w:rPr>
          <w:moveFrom w:id="1737" w:author="Sophie Bur" w:date="2024-03-19T11:59:00Z"/>
          <w:sz w:val="24"/>
          <w:szCs w:val="24"/>
        </w:rPr>
        <w:pPrChange w:id="1738" w:author="Sophie Bur" w:date="2024-03-19T11:59:00Z">
          <w:pPr>
            <w:spacing w:line="276" w:lineRule="auto"/>
            <w:jc w:val="both"/>
          </w:pPr>
        </w:pPrChange>
      </w:pPr>
      <w:moveFromRangeStart w:id="1739" w:author="Sophie Bur" w:date="2024-03-19T11:59:00Z" w:name="move161742006"/>
    </w:p>
    <w:p w14:paraId="0D27F2B6" w14:textId="77777777" w:rsidR="00B028CC" w:rsidRDefault="00000000">
      <w:pPr>
        <w:spacing w:line="276" w:lineRule="auto"/>
        <w:jc w:val="both"/>
        <w:rPr>
          <w:del w:id="1740" w:author="Sophie Bur" w:date="2024-03-19T11:59:00Z"/>
          <w:sz w:val="24"/>
          <w:szCs w:val="24"/>
        </w:rPr>
      </w:pPr>
      <w:moveFrom w:id="1741" w:author="Sophie Bur" w:date="2024-03-19T11:59:00Z">
        <w:r>
          <w:rPr>
            <w:b/>
            <w:sz w:val="24"/>
            <w:szCs w:val="24"/>
          </w:rPr>
          <w:tab/>
          <w:t>DLC training set</w:t>
        </w:r>
      </w:moveFrom>
      <w:moveFromRangeEnd w:id="1739"/>
      <w:del w:id="1742" w:author="Sophie Bur" w:date="2024-03-19T11:59:00Z">
        <w:r>
          <w:rPr>
            <w:b/>
            <w:sz w:val="24"/>
            <w:szCs w:val="24"/>
          </w:rPr>
          <w:delText xml:space="preserve">. </w:delText>
        </w:r>
        <w:r>
          <w:rPr>
            <w:sz w:val="24"/>
            <w:szCs w:val="24"/>
          </w:rPr>
          <w:delText xml:space="preserve">The total number of hand-annotated images was 390, which was used as a training(90%)/test(10%) set for training of the DLC model. The performances are reported in the main text.  </w:delText>
        </w:r>
      </w:del>
    </w:p>
    <w:p w14:paraId="5096DA3A" w14:textId="77777777" w:rsidR="00B028CC" w:rsidRDefault="00B028CC">
      <w:pPr>
        <w:spacing w:line="276" w:lineRule="auto"/>
        <w:jc w:val="both"/>
        <w:rPr>
          <w:del w:id="1743" w:author="Sophie Bur" w:date="2024-03-19T11:59:00Z"/>
          <w:sz w:val="24"/>
          <w:szCs w:val="24"/>
        </w:rPr>
      </w:pPr>
    </w:p>
    <w:p w14:paraId="569758AC" w14:textId="77777777" w:rsidR="0048593E" w:rsidRDefault="00000000">
      <w:pPr>
        <w:spacing w:line="360" w:lineRule="auto"/>
        <w:rPr>
          <w:moveFrom w:id="1744" w:author="Sophie Bur" w:date="2024-03-19T11:59:00Z"/>
          <w:sz w:val="24"/>
          <w:szCs w:val="24"/>
        </w:rPr>
        <w:pPrChange w:id="1745" w:author="Sophie Bur" w:date="2024-03-19T11:59:00Z">
          <w:pPr>
            <w:spacing w:line="276" w:lineRule="auto"/>
            <w:jc w:val="both"/>
          </w:pPr>
        </w:pPrChange>
      </w:pPr>
      <w:moveFromRangeStart w:id="1746" w:author="Sophie Bur" w:date="2024-03-19T11:59:00Z" w:name="move161742007"/>
      <w:moveFrom w:id="1747" w:author="Sophie Bur" w:date="2024-03-19T11:59:00Z">
        <w:r>
          <w:rPr>
            <w:b/>
            <w:sz w:val="24"/>
            <w:szCs w:val="24"/>
          </w:rPr>
          <w:tab/>
          <w:t xml:space="preserve">DLC+: Radius estimate using Landau. </w:t>
        </w:r>
      </w:moveFrom>
      <w:moveFromRangeEnd w:id="1746"/>
      <w:del w:id="1748" w:author="Sophie Bur" w:date="2024-03-19T11:59:00Z">
        <w:r>
          <w:rPr>
            <w:sz w:val="24"/>
            <w:szCs w:val="24"/>
          </w:rPr>
          <w:delText xml:space="preserve">We use the geometric circle fit method by Landau which is an ordinary least square estimation method to estimate circles from at least three points. In contrast to other least square estimation methods it is circle specific and was described as very robust and is widely used. </w:delText>
        </w:r>
      </w:del>
      <w:moveFromRangeStart w:id="1749" w:author="Sophie Bur" w:date="2024-03-19T11:59:00Z" w:name="move161742008"/>
      <w:moveFrom w:id="1750" w:author="Sophie Bur" w:date="2024-03-19T11:59:00Z">
        <w:r>
          <w:rPr>
            <w:sz w:val="24"/>
            <w:szCs w:val="24"/>
          </w:rPr>
          <w:t xml:space="preserve">The estimation minimizes the mean square distance from a fitting curve to the data points, to find the best circle in a fixed-point iterative scheme. </w:t>
        </w:r>
      </w:moveFrom>
      <w:moveFromRangeEnd w:id="1749"/>
      <w:del w:id="1751" w:author="Sophie Bur" w:date="2024-03-19T11:59:00Z">
        <w:r>
          <w:rPr>
            <w:sz w:val="24"/>
            <w:szCs w:val="24"/>
          </w:rPr>
          <w:delText xml:space="preserve">The Euclidean distance (geometric) from data points to the fitting curve is used </w:delText>
        </w:r>
        <w:r>
          <w:fldChar w:fldCharType="begin"/>
        </w:r>
        <w:r>
          <w:delInstrText>HYPERLINK "https://www.zotero.org/google-docs/?VfM1RV" \h</w:delInstrText>
        </w:r>
        <w:r>
          <w:fldChar w:fldCharType="separate"/>
        </w:r>
        <w:r>
          <w:rPr>
            <w:sz w:val="24"/>
            <w:szCs w:val="24"/>
          </w:rPr>
          <w:delText>(</w:delText>
        </w:r>
        <w:r>
          <w:rPr>
            <w:sz w:val="24"/>
            <w:szCs w:val="24"/>
          </w:rPr>
          <w:fldChar w:fldCharType="end"/>
        </w:r>
        <w:r>
          <w:fldChar w:fldCharType="begin"/>
        </w:r>
        <w:r>
          <w:delInstrText>HYPERLINK "https://www.zotero.org/google-docs/?VfM1RV" \h</w:delInstrText>
        </w:r>
        <w:r>
          <w:fldChar w:fldCharType="separate"/>
        </w:r>
        <w:r>
          <w:rPr>
            <w:i/>
            <w:sz w:val="24"/>
            <w:szCs w:val="24"/>
          </w:rPr>
          <w:delText>41</w:delText>
        </w:r>
        <w:r>
          <w:rPr>
            <w:i/>
            <w:sz w:val="24"/>
            <w:szCs w:val="24"/>
          </w:rPr>
          <w:fldChar w:fldCharType="end"/>
        </w:r>
        <w:r>
          <w:fldChar w:fldCharType="begin"/>
        </w:r>
        <w:r>
          <w:delInstrText>HYPERLINK "https://www.zotero.org/google-docs/?VfM1RV" \h</w:delInstrText>
        </w:r>
        <w:r>
          <w:fldChar w:fldCharType="separate"/>
        </w:r>
        <w:r>
          <w:rPr>
            <w:sz w:val="24"/>
            <w:szCs w:val="24"/>
          </w:rPr>
          <w:delText>)</w:delText>
        </w:r>
        <w:r>
          <w:rPr>
            <w:sz w:val="24"/>
            <w:szCs w:val="24"/>
          </w:rPr>
          <w:fldChar w:fldCharType="end"/>
        </w:r>
        <w:r>
          <w:rPr>
            <w:sz w:val="24"/>
            <w:szCs w:val="24"/>
          </w:rPr>
          <w:delText xml:space="preserve">. We estimate the radius of a circle as well as the x and y coordinates of its centroid. In our analysis only points </w:delText>
        </w:r>
        <w:r>
          <w:rPr>
            <w:sz w:val="24"/>
            <w:szCs w:val="24"/>
          </w:rPr>
          <w:lastRenderedPageBreak/>
          <w:delText>tracked by DLC are used if they have a likelihood value &gt; 0.6. For frames, where less than 3 points fulfill that criterion, we do not get a radius estimate and the frame is excluded from further analysis. DLC tracking is transformed into radii, x, y, data with a custom made Python Script (</w:delText>
        </w:r>
        <w:r>
          <w:fldChar w:fldCharType="begin"/>
        </w:r>
        <w:r>
          <w:delInstrText>HYPERLINK "https://wimpouw.github.io/AirSacTracker/DLC+.html" \h</w:delInstrText>
        </w:r>
        <w:r>
          <w:fldChar w:fldCharType="separate"/>
        </w:r>
        <w:r>
          <w:rPr>
            <w:color w:val="1155CC"/>
            <w:sz w:val="24"/>
            <w:szCs w:val="24"/>
            <w:u w:val="single"/>
          </w:rPr>
          <w:delText>link</w:delText>
        </w:r>
        <w:r>
          <w:rPr>
            <w:color w:val="1155CC"/>
            <w:sz w:val="24"/>
            <w:szCs w:val="24"/>
            <w:u w:val="single"/>
          </w:rPr>
          <w:fldChar w:fldCharType="end"/>
        </w:r>
        <w:r>
          <w:rPr>
            <w:sz w:val="24"/>
            <w:szCs w:val="24"/>
          </w:rPr>
          <w:delText xml:space="preserve">). </w:delText>
        </w:r>
      </w:del>
      <w:moveFromRangeStart w:id="1752" w:author="Sophie Bur" w:date="2024-03-19T11:59:00Z" w:name="move161742009"/>
      <w:moveFrom w:id="1753" w:author="Sophie Bur" w:date="2024-03-19T11:59:00Z">
        <w:r>
          <w:rPr>
            <w:sz w:val="24"/>
            <w:szCs w:val="24"/>
          </w:rPr>
          <w:t xml:space="preserve">We also implemented the same routine in an </w:t>
        </w:r>
        <w:r>
          <w:rPr>
            <w:rFonts w:ascii="Courier" w:eastAsia="Courier" w:hAnsi="Courier"/>
            <w:sz w:val="24"/>
            <w:rPrChange w:id="1754" w:author="Sophie Bur" w:date="2024-03-19T11:59:00Z">
              <w:rPr>
                <w:rFonts w:eastAsia="Courier"/>
                <w:sz w:val="24"/>
              </w:rPr>
            </w:rPrChange>
          </w:rPr>
          <w:t>R</w:t>
        </w:r>
        <w:r>
          <w:rPr>
            <w:sz w:val="24"/>
            <w:szCs w:val="24"/>
          </w:rPr>
          <w:t>-script (</w:t>
        </w:r>
        <w:r>
          <w:fldChar w:fldCharType="begin"/>
        </w:r>
        <w:r>
          <w:instrText>HYPERLINK "https://github.com/WimPouw/AirSacTracker/blob/main/Project/Toolkit_R/module_circleestimation/function_from_dlc_to_radius.R" \h</w:instrText>
        </w:r>
      </w:moveFrom>
      <w:del w:id="1755" w:author="Sophie Bur" w:date="2024-03-19T11:59:00Z"/>
      <w:moveFrom w:id="1756" w:author="Sophie Bur" w:date="2024-03-19T11:59:00Z">
        <w:r>
          <w:fldChar w:fldCharType="separate"/>
        </w:r>
        <w:r>
          <w:rPr>
            <w:color w:val="1155CC"/>
            <w:sz w:val="24"/>
            <w:szCs w:val="24"/>
            <w:u w:val="single"/>
          </w:rPr>
          <w:t>link</w:t>
        </w:r>
        <w:r>
          <w:rPr>
            <w:color w:val="1155CC"/>
            <w:sz w:val="24"/>
            <w:szCs w:val="24"/>
            <w:u w:val="single"/>
          </w:rPr>
          <w:fldChar w:fldCharType="end"/>
        </w:r>
        <w:r>
          <w:rPr>
            <w:sz w:val="24"/>
            <w:szCs w:val="24"/>
          </w:rPr>
          <w:t xml:space="preserve">).  </w:t>
        </w:r>
      </w:moveFrom>
    </w:p>
    <w:p w14:paraId="0731A1B1" w14:textId="77777777" w:rsidR="0048593E" w:rsidRDefault="0048593E">
      <w:pPr>
        <w:spacing w:line="360" w:lineRule="auto"/>
        <w:rPr>
          <w:moveFrom w:id="1757" w:author="Sophie Bur" w:date="2024-03-19T11:59:00Z"/>
          <w:b/>
          <w:sz w:val="24"/>
          <w:szCs w:val="24"/>
        </w:rPr>
        <w:pPrChange w:id="1758" w:author="Sophie Bur" w:date="2024-03-19T11:59:00Z">
          <w:pPr>
            <w:pBdr>
              <w:top w:val="nil"/>
              <w:left w:val="nil"/>
              <w:bottom w:val="nil"/>
              <w:right w:val="nil"/>
              <w:between w:val="nil"/>
            </w:pBdr>
            <w:jc w:val="both"/>
          </w:pPr>
        </w:pPrChange>
      </w:pPr>
    </w:p>
    <w:moveFromRangeEnd w:id="1752"/>
    <w:p w14:paraId="36892160" w14:textId="77777777" w:rsidR="00B028CC" w:rsidRDefault="00000000">
      <w:pPr>
        <w:pBdr>
          <w:top w:val="nil"/>
          <w:left w:val="nil"/>
          <w:bottom w:val="nil"/>
          <w:right w:val="nil"/>
          <w:between w:val="nil"/>
        </w:pBdr>
        <w:jc w:val="both"/>
        <w:rPr>
          <w:del w:id="1759" w:author="Sophie Bur" w:date="2024-03-19T11:59:00Z"/>
          <w:b/>
          <w:sz w:val="24"/>
          <w:szCs w:val="24"/>
        </w:rPr>
      </w:pPr>
      <w:del w:id="1760" w:author="Sophie Bur" w:date="2024-03-19T11:59:00Z">
        <w:r>
          <w:rPr>
            <w:b/>
            <w:sz w:val="24"/>
            <w:szCs w:val="24"/>
          </w:rPr>
          <w:delText>Kinematic-Acoustic Analysis</w:delText>
        </w:r>
      </w:del>
    </w:p>
    <w:p w14:paraId="45D23691" w14:textId="77777777" w:rsidR="00B028CC" w:rsidRDefault="00B028CC">
      <w:pPr>
        <w:pBdr>
          <w:top w:val="nil"/>
          <w:left w:val="nil"/>
          <w:bottom w:val="nil"/>
          <w:right w:val="nil"/>
          <w:between w:val="nil"/>
        </w:pBdr>
        <w:spacing w:line="276" w:lineRule="auto"/>
        <w:ind w:firstLine="720"/>
        <w:jc w:val="both"/>
        <w:rPr>
          <w:del w:id="1761" w:author="Sophie Bur" w:date="2024-03-19T11:59:00Z"/>
          <w:sz w:val="24"/>
          <w:szCs w:val="24"/>
        </w:rPr>
      </w:pPr>
    </w:p>
    <w:p w14:paraId="2C843896" w14:textId="77777777" w:rsidR="00B028CC" w:rsidRDefault="00000000">
      <w:pPr>
        <w:pBdr>
          <w:top w:val="nil"/>
          <w:left w:val="nil"/>
          <w:bottom w:val="nil"/>
          <w:right w:val="nil"/>
          <w:between w:val="nil"/>
        </w:pBdr>
        <w:spacing w:line="276" w:lineRule="auto"/>
        <w:ind w:firstLine="720"/>
        <w:jc w:val="both"/>
        <w:rPr>
          <w:del w:id="1762" w:author="Sophie Bur" w:date="2024-03-19T11:59:00Z"/>
          <w:sz w:val="24"/>
          <w:szCs w:val="24"/>
        </w:rPr>
      </w:pPr>
      <w:del w:id="1763" w:author="Sophie Bur" w:date="2024-03-19T11:59:00Z">
        <w:r>
          <w:rPr>
            <w:sz w:val="24"/>
            <w:szCs w:val="24"/>
          </w:rPr>
          <w:delText xml:space="preserve">Data snippets for the kinematic-acoustic analysis were sampled opportunistically from the full dataset. To be included in the analysis snippets for both analyzes had to fulfill several criteria: camera angle and zoom was not allowed to change within the snippet to get reliable radii estimations to be matched to acoustic parameters, only a single siamang was allowed to vocalize during a snippet and background noise was to be minimized. For the individual boom snippets data was sampled from all four vocalizing siamangs. As great call boom-bark sequences are only8 or primarily produced by females, sample for this analysis were only taken from the only female Pelangi. Booms produced by Pelangi in the analyzed great call sequences were not analyzed as individual booms. </w:delText>
        </w:r>
      </w:del>
    </w:p>
    <w:p w14:paraId="33F8CD5A" w14:textId="77777777" w:rsidR="0048593E" w:rsidRDefault="00000000">
      <w:pPr>
        <w:spacing w:line="360" w:lineRule="auto"/>
        <w:ind w:firstLine="720"/>
        <w:rPr>
          <w:moveFrom w:id="1764" w:author="Sophie Bur" w:date="2024-03-19T11:59:00Z"/>
          <w:sz w:val="24"/>
          <w:szCs w:val="24"/>
        </w:rPr>
        <w:pPrChange w:id="1765" w:author="Sophie Bur" w:date="2024-03-19T11:59:00Z">
          <w:pPr>
            <w:pBdr>
              <w:top w:val="nil"/>
              <w:left w:val="nil"/>
              <w:bottom w:val="nil"/>
              <w:right w:val="nil"/>
              <w:between w:val="nil"/>
            </w:pBdr>
            <w:spacing w:line="276" w:lineRule="auto"/>
            <w:ind w:firstLine="720"/>
            <w:jc w:val="both"/>
          </w:pPr>
        </w:pPrChange>
      </w:pPr>
      <w:del w:id="1766" w:author="Sophie Bur" w:date="2024-03-19T11:59:00Z">
        <w:r>
          <w:rPr>
            <w:sz w:val="24"/>
            <w:szCs w:val="24"/>
          </w:rPr>
          <w:delText xml:space="preserve">All acoustic analyses are run in </w:delText>
        </w:r>
        <w:r>
          <w:rPr>
            <w:rFonts w:ascii="Courier" w:eastAsia="Courier" w:hAnsi="Courier" w:cs="Courier"/>
            <w:sz w:val="24"/>
            <w:szCs w:val="24"/>
          </w:rPr>
          <w:delText>R</w:delText>
        </w:r>
        <w:r>
          <w:rPr>
            <w:sz w:val="24"/>
            <w:szCs w:val="24"/>
          </w:rPr>
          <w:delText xml:space="preserve"> 4.2.3. The window length for the acoustic analysis was chosen to match the duration of one videoframe, to be able to directly compare air sac inflation status to the resulting acoustic properties. Videoframe data consistently had a fps of 25.</w:delText>
        </w:r>
      </w:del>
      <w:moveFromRangeStart w:id="1767" w:author="Sophie Bur" w:date="2024-03-19T11:59:00Z" w:name="move161742010"/>
      <w:moveFrom w:id="1768" w:author="Sophie Bur" w:date="2024-03-19T11:59:00Z">
        <w:r>
          <w:rPr>
            <w:sz w:val="24"/>
            <w:szCs w:val="24"/>
          </w:rPr>
          <w:t xml:space="preserve"> Videos that were originally recorded with 50fps were downsampled to 25fps. </w:t>
        </w:r>
      </w:moveFrom>
      <w:moveFromRangeEnd w:id="1767"/>
      <w:del w:id="1769" w:author="Sophie Bur" w:date="2024-03-19T11:59:00Z">
        <w:r>
          <w:rPr>
            <w:sz w:val="24"/>
            <w:szCs w:val="24"/>
          </w:rPr>
          <w:delText>This was done after the videos were tracked with DLC, downsampling therefore was performed on the level of analyzed frames.</w:delText>
        </w:r>
      </w:del>
      <w:moveFromRangeStart w:id="1770" w:author="Sophie Bur" w:date="2024-03-19T11:59:00Z" w:name="move161742011"/>
      <w:moveFrom w:id="1771" w:author="Sophie Bur" w:date="2024-03-19T11:59:00Z">
        <w:r>
          <w:rPr>
            <w:sz w:val="24"/>
            <w:szCs w:val="24"/>
          </w:rPr>
          <w:t xml:space="preserve"> Every second frame with accompanying radius information was kept for the acoustic analysis. </w:t>
        </w:r>
      </w:moveFrom>
    </w:p>
    <w:moveFromRangeEnd w:id="1770"/>
    <w:p w14:paraId="4DEC03A6" w14:textId="77777777" w:rsidR="00B028CC" w:rsidRDefault="00000000">
      <w:pPr>
        <w:pBdr>
          <w:top w:val="nil"/>
          <w:left w:val="nil"/>
          <w:bottom w:val="nil"/>
          <w:right w:val="nil"/>
          <w:between w:val="nil"/>
        </w:pBdr>
        <w:spacing w:line="276" w:lineRule="auto"/>
        <w:ind w:firstLine="720"/>
        <w:jc w:val="both"/>
        <w:rPr>
          <w:del w:id="1772" w:author="Sophie Bur" w:date="2024-03-19T11:59:00Z"/>
          <w:sz w:val="24"/>
          <w:szCs w:val="24"/>
        </w:rPr>
      </w:pPr>
      <w:del w:id="1773" w:author="Sophie Bur" w:date="2024-03-19T11:59:00Z">
        <w:r>
          <w:rPr>
            <w:sz w:val="24"/>
            <w:szCs w:val="24"/>
          </w:rPr>
          <w:delText xml:space="preserve">The function “analyze” from the </w:delText>
        </w:r>
        <w:r>
          <w:rPr>
            <w:rFonts w:ascii="Courier" w:eastAsia="Courier" w:hAnsi="Courier" w:cs="Courier"/>
            <w:sz w:val="24"/>
            <w:szCs w:val="24"/>
          </w:rPr>
          <w:delText>soundgen</w:delText>
        </w:r>
        <w:r>
          <w:rPr>
            <w:sz w:val="24"/>
            <w:szCs w:val="24"/>
          </w:rPr>
          <w:delText xml:space="preserve"> </w:delText>
        </w:r>
        <w:r>
          <w:rPr>
            <w:rFonts w:ascii="Courier" w:eastAsia="Courier" w:hAnsi="Courier" w:cs="Courier"/>
            <w:sz w:val="24"/>
            <w:szCs w:val="24"/>
          </w:rPr>
          <w:delText>R</w:delText>
        </w:r>
        <w:r>
          <w:rPr>
            <w:sz w:val="24"/>
            <w:szCs w:val="24"/>
          </w:rPr>
          <w:delText xml:space="preserve">-package </w:delText>
        </w:r>
        <w:r>
          <w:fldChar w:fldCharType="begin"/>
        </w:r>
        <w:r>
          <w:delInstrText>HYPERLINK "https://www.zotero.org/google-docs/?bmllEq" \h</w:delInstrText>
        </w:r>
        <w:r>
          <w:fldChar w:fldCharType="separate"/>
        </w:r>
        <w:r>
          <w:rPr>
            <w:sz w:val="24"/>
            <w:szCs w:val="24"/>
          </w:rPr>
          <w:delText>(</w:delText>
        </w:r>
        <w:r>
          <w:rPr>
            <w:sz w:val="24"/>
            <w:szCs w:val="24"/>
          </w:rPr>
          <w:fldChar w:fldCharType="end"/>
        </w:r>
        <w:r>
          <w:fldChar w:fldCharType="begin"/>
        </w:r>
        <w:r>
          <w:delInstrText>HYPERLINK "https://www.zotero.org/google-docs/?bmllEq" \h</w:delInstrText>
        </w:r>
        <w:r>
          <w:fldChar w:fldCharType="separate"/>
        </w:r>
        <w:r>
          <w:rPr>
            <w:i/>
            <w:sz w:val="24"/>
            <w:szCs w:val="24"/>
          </w:rPr>
          <w:delText>42</w:delText>
        </w:r>
        <w:r>
          <w:rPr>
            <w:i/>
            <w:sz w:val="24"/>
            <w:szCs w:val="24"/>
          </w:rPr>
          <w:fldChar w:fldCharType="end"/>
        </w:r>
        <w:r>
          <w:fldChar w:fldCharType="begin"/>
        </w:r>
        <w:r>
          <w:delInstrText>HYPERLINK "https://www.zotero.org/google-docs/?bmllEq" \h</w:delInstrText>
        </w:r>
        <w:r>
          <w:fldChar w:fldCharType="separate"/>
        </w:r>
        <w:r>
          <w:rPr>
            <w:sz w:val="24"/>
            <w:szCs w:val="24"/>
          </w:rPr>
          <w:delText>)</w:delText>
        </w:r>
        <w:r>
          <w:rPr>
            <w:sz w:val="24"/>
            <w:szCs w:val="24"/>
          </w:rPr>
          <w:fldChar w:fldCharType="end"/>
        </w:r>
        <w:r>
          <w:rPr>
            <w:sz w:val="24"/>
            <w:szCs w:val="24"/>
          </w:rPr>
          <w:delText xml:space="preserve"> was used to perform an extensive analysis, reporting on 47 standard acoustic parameters, such as amplitude, fundamental frequency (called pitch in the analysis), entropy or spectral Centroids (see Documentation in soundgen package and codes for comprehensive list of parameters). </w:delText>
        </w:r>
      </w:del>
    </w:p>
    <w:p w14:paraId="630CD89F" w14:textId="77777777" w:rsidR="0048593E" w:rsidRDefault="00000000">
      <w:pPr>
        <w:spacing w:line="360" w:lineRule="auto"/>
        <w:ind w:firstLine="720"/>
        <w:rPr>
          <w:moveFrom w:id="1774" w:author="Sophie Bur" w:date="2024-03-19T11:59:00Z"/>
          <w:rFonts w:ascii="Times" w:eastAsia="Times" w:hAnsi="Times" w:cs="Times"/>
          <w:b/>
          <w:sz w:val="24"/>
          <w:szCs w:val="24"/>
        </w:rPr>
        <w:pPrChange w:id="1775" w:author="Sophie Bur" w:date="2024-03-19T11:59:00Z">
          <w:pPr>
            <w:spacing w:line="276" w:lineRule="auto"/>
            <w:ind w:firstLine="720"/>
            <w:jc w:val="both"/>
          </w:pPr>
        </w:pPrChange>
      </w:pPr>
      <w:del w:id="1776" w:author="Sophie Bur" w:date="2024-03-19T11:59:00Z">
        <w:r>
          <w:rPr>
            <w:sz w:val="24"/>
            <w:szCs w:val="24"/>
          </w:rPr>
          <w:delText xml:space="preserve">Acoustic analyzes were then conducted on two types of calls: a) boom calls and b) bark calls. For the boom call the acoustics were compared to the corresponding radius in the same frame, matched by filename and frame number. Pearson’s correlation coefficient (r) was calculated for all acoustic parameters and the radius of the air sac with the base </w:delText>
        </w:r>
        <w:r>
          <w:rPr>
            <w:rFonts w:ascii="Courier" w:eastAsia="Courier" w:hAnsi="Courier" w:cs="Courier"/>
            <w:sz w:val="24"/>
            <w:szCs w:val="24"/>
          </w:rPr>
          <w:delText>R cor</w:delText>
        </w:r>
        <w:r>
          <w:rPr>
            <w:sz w:val="24"/>
            <w:szCs w:val="24"/>
          </w:rPr>
          <w:delText xml:space="preserve"> function.</w:delText>
        </w:r>
      </w:del>
      <w:moveFromRangeStart w:id="1777" w:author="Sophie Bur" w:date="2024-03-19T11:59:00Z" w:name="move161742012"/>
      <w:moveFrom w:id="1778" w:author="Sophie Bur" w:date="2024-03-19T11:59:00Z">
        <w:r>
          <w:rPr>
            <w:sz w:val="24"/>
            <w:szCs w:val="24"/>
          </w:rPr>
          <w:t xml:space="preserve"> To analyze the influence of the air sac inflation of a boom call on the subsequent bark in a great call sequence (boom – bark — boom — bark — [...]) </w:t>
        </w:r>
      </w:moveFrom>
      <w:moveFromRangeEnd w:id="1777"/>
      <w:del w:id="1779" w:author="Sophie Bur" w:date="2024-03-19T11:59:00Z">
        <w:r>
          <w:rPr>
            <w:sz w:val="24"/>
            <w:szCs w:val="24"/>
          </w:rPr>
          <w:delText>we extracted the last trackable radius during the boom and compared it to the average,  minimum and maximum of the acoustic parameters across the subsequent bark. The same window length was used, as</w:delText>
        </w:r>
      </w:del>
      <w:moveFromRangeStart w:id="1780" w:author="Sophie Bur" w:date="2024-03-19T11:59:00Z" w:name="move161742013"/>
      <w:moveFrom w:id="1781" w:author="Sophie Bur" w:date="2024-03-19T11:59:00Z">
        <w:r>
          <w:rPr>
            <w:sz w:val="24"/>
            <w:szCs w:val="24"/>
          </w:rPr>
          <w:t xml:space="preserve"> for the individual boom call analysis. Acoustics were not analyzed for the boom parts of the great call sequences. </w:t>
        </w:r>
      </w:moveFrom>
    </w:p>
    <w:p w14:paraId="7EDF29A5" w14:textId="77777777" w:rsidR="0048593E" w:rsidRDefault="0048593E">
      <w:pPr>
        <w:spacing w:line="360" w:lineRule="auto"/>
        <w:rPr>
          <w:moveFrom w:id="1782" w:author="Sophie Bur" w:date="2024-03-19T11:59:00Z"/>
          <w:sz w:val="24"/>
          <w:rPrChange w:id="1783" w:author="Sophie Bur" w:date="2024-03-19T11:59:00Z">
            <w:rPr>
              <w:moveFrom w:id="1784" w:author="Sophie Bur" w:date="2024-03-19T11:59:00Z"/>
              <w:b/>
              <w:sz w:val="24"/>
            </w:rPr>
          </w:rPrChange>
        </w:rPr>
        <w:pPrChange w:id="1785" w:author="Sophie Bur" w:date="2024-03-19T11:59:00Z">
          <w:pPr>
            <w:keepNext/>
            <w:pBdr>
              <w:top w:val="nil"/>
              <w:left w:val="nil"/>
              <w:bottom w:val="nil"/>
              <w:right w:val="nil"/>
              <w:between w:val="nil"/>
            </w:pBdr>
            <w:jc w:val="both"/>
          </w:pPr>
        </w:pPrChange>
      </w:pPr>
    </w:p>
    <w:moveFromRangeEnd w:id="1780"/>
    <w:p w14:paraId="0B882A7B" w14:textId="524D8FA2" w:rsidR="0048593E" w:rsidRDefault="0048593E">
      <w:pPr>
        <w:keepNext/>
        <w:pBdr>
          <w:top w:val="nil"/>
          <w:left w:val="nil"/>
          <w:bottom w:val="nil"/>
          <w:right w:val="nil"/>
          <w:between w:val="nil"/>
        </w:pBdr>
        <w:spacing w:line="360" w:lineRule="auto"/>
        <w:rPr>
          <w:ins w:id="1786" w:author="Sophie Bur" w:date="2024-03-19T11:59:00Z"/>
          <w:b/>
          <w:sz w:val="24"/>
          <w:szCs w:val="24"/>
        </w:rPr>
      </w:pPr>
    </w:p>
    <w:p w14:paraId="01D254F4" w14:textId="77777777" w:rsidR="0048593E" w:rsidRDefault="00000000">
      <w:pPr>
        <w:keepNext/>
        <w:pBdr>
          <w:top w:val="nil"/>
          <w:left w:val="nil"/>
          <w:bottom w:val="nil"/>
          <w:right w:val="nil"/>
          <w:between w:val="nil"/>
        </w:pBdr>
        <w:spacing w:line="360" w:lineRule="auto"/>
        <w:rPr>
          <w:b/>
          <w:color w:val="000000"/>
          <w:sz w:val="24"/>
          <w:szCs w:val="24"/>
        </w:rPr>
        <w:pPrChange w:id="1787" w:author="Sophie Bur" w:date="2024-03-19T11:59:00Z">
          <w:pPr>
            <w:keepNext/>
            <w:pBdr>
              <w:top w:val="nil"/>
              <w:left w:val="nil"/>
              <w:bottom w:val="nil"/>
              <w:right w:val="nil"/>
              <w:between w:val="nil"/>
            </w:pBdr>
            <w:jc w:val="both"/>
          </w:pPr>
        </w:pPrChange>
      </w:pPr>
      <w:r>
        <w:rPr>
          <w:b/>
          <w:color w:val="000000"/>
          <w:sz w:val="24"/>
          <w:szCs w:val="24"/>
        </w:rPr>
        <w:t>References</w:t>
      </w:r>
    </w:p>
    <w:p w14:paraId="7D11C4D1" w14:textId="6B2742E2" w:rsidR="0048593E" w:rsidRDefault="00000000">
      <w:pPr>
        <w:widowControl w:val="0"/>
        <w:pBdr>
          <w:top w:val="nil"/>
          <w:left w:val="nil"/>
          <w:bottom w:val="nil"/>
          <w:right w:val="nil"/>
          <w:between w:val="nil"/>
        </w:pBdr>
        <w:ind w:left="384" w:hanging="384"/>
        <w:rPr>
          <w:ins w:id="1788" w:author="Sophie Bur" w:date="2024-03-19T11:59:00Z"/>
          <w:color w:val="000000"/>
          <w:sz w:val="24"/>
          <w:szCs w:val="24"/>
        </w:rPr>
      </w:pPr>
      <w:r>
        <w:fldChar w:fldCharType="begin"/>
      </w:r>
      <w:r>
        <w:instrText>HYPERLINK "https://www.zotero.org/google-docs/?ogla1q" \h</w:instrText>
      </w:r>
      <w:r>
        <w:fldChar w:fldCharType="separate"/>
      </w:r>
      <w:r>
        <w:t>1.</w:t>
      </w:r>
      <w:del w:id="1789" w:author="Sophie Bur" w:date="2024-03-19T11:59:00Z">
        <w:r>
          <w:delText xml:space="preserve"> </w:delText>
        </w:r>
        <w:r>
          <w:tab/>
          <w:delText xml:space="preserve">Z. </w:delText>
        </w:r>
      </w:del>
      <w:ins w:id="1790" w:author="Sophie Bur" w:date="2024-03-19T11:59:00Z">
        <w:r>
          <w:tab/>
        </w:r>
      </w:ins>
      <w:r>
        <w:t>Cao</w:t>
      </w:r>
      <w:del w:id="1791" w:author="Sophie Bur" w:date="2024-03-19T11:59:00Z">
        <w:r>
          <w:delText>, T.</w:delText>
        </w:r>
      </w:del>
      <w:ins w:id="1792" w:author="Sophie Bur" w:date="2024-03-19T11:59:00Z">
        <w:r>
          <w:t xml:space="preserve"> Z,</w:t>
        </w:r>
      </w:ins>
      <w:r>
        <w:t xml:space="preserve"> Simon</w:t>
      </w:r>
      <w:del w:id="1793" w:author="Sophie Bur" w:date="2024-03-19T11:59:00Z">
        <w:r>
          <w:delText>, S.-E.</w:delText>
        </w:r>
      </w:del>
      <w:ins w:id="1794" w:author="Sophie Bur" w:date="2024-03-19T11:59:00Z">
        <w:r>
          <w:t xml:space="preserve"> T,</w:t>
        </w:r>
      </w:ins>
      <w:r>
        <w:t xml:space="preserve"> Wei</w:t>
      </w:r>
      <w:del w:id="1795" w:author="Sophie Bur" w:date="2024-03-19T11:59:00Z">
        <w:r>
          <w:delText>, Y.</w:delText>
        </w:r>
      </w:del>
      <w:ins w:id="1796" w:author="Sophie Bur" w:date="2024-03-19T11:59:00Z">
        <w:r>
          <w:t xml:space="preserve"> SE,</w:t>
        </w:r>
      </w:ins>
      <w:r>
        <w:t xml:space="preserve"> Sheikh</w:t>
      </w:r>
      <w:del w:id="1797" w:author="Sophie Bur" w:date="2024-03-19T11:59:00Z">
        <w:r>
          <w:delText>, "</w:delText>
        </w:r>
      </w:del>
      <w:ins w:id="1798" w:author="Sophie Bur" w:date="2024-03-19T11:59:00Z">
        <w:r>
          <w:t xml:space="preserve"> Y. </w:t>
        </w:r>
      </w:ins>
      <w:r>
        <w:t>Realtime Multi-person 2D Pose Estimation Using Part Affinity Fields</w:t>
      </w:r>
      <w:del w:id="1799" w:author="Sophie Bur" w:date="2024-03-19T11:59:00Z">
        <w:r>
          <w:delText xml:space="preserve">" in </w:delText>
        </w:r>
      </w:del>
      <w:ins w:id="1800" w:author="Sophie Bur" w:date="2024-03-19T11:59:00Z">
        <w:r>
          <w:t>. In: 2017 IEEE Conference on Computer Vision and Pattern Recognition (CVPR) [Internet]. Honolulu, HI: IEEE; 2017 [cited 2019 Dec 11]. p. 1302–10. Available from: http://ieeexplore.ieee.org/document/8099626/</w:t>
        </w:r>
      </w:ins>
      <w:r>
        <w:fldChar w:fldCharType="end"/>
      </w:r>
    </w:p>
    <w:p w14:paraId="2DB87E44" w14:textId="5C3DD35B" w:rsidR="0048593E" w:rsidRDefault="00000000">
      <w:pPr>
        <w:widowControl w:val="0"/>
        <w:pBdr>
          <w:top w:val="nil"/>
          <w:left w:val="nil"/>
          <w:bottom w:val="nil"/>
          <w:right w:val="nil"/>
          <w:between w:val="nil"/>
        </w:pBdr>
        <w:ind w:left="384" w:hanging="384"/>
        <w:rPr>
          <w:ins w:id="1801" w:author="Sophie Bur" w:date="2024-03-19T11:59:00Z"/>
          <w:color w:val="000000"/>
          <w:sz w:val="24"/>
          <w:szCs w:val="24"/>
        </w:rPr>
      </w:pPr>
      <w:r>
        <w:fldChar w:fldCharType="begin"/>
      </w:r>
      <w:r>
        <w:instrText>HYPERLINK "https://www.zotero.org/google-docs/?ogla1q" \h</w:instrText>
      </w:r>
      <w:r>
        <w:fldChar w:fldCharType="separate"/>
      </w:r>
      <w:del w:id="1802" w:author="Sophie Bur" w:date="2024-03-19T11:59:00Z">
        <w:r>
          <w:rPr>
            <w:i/>
          </w:rPr>
          <w:delText>2017 IEEE Conference on Computer Vision and Pattern Recognition (CVPR)</w:delText>
        </w:r>
      </w:del>
      <w:ins w:id="1803" w:author="Sophie Bur" w:date="2024-03-19T11:59:00Z">
        <w:r>
          <w:t>2.</w:t>
        </w:r>
        <w:r>
          <w:tab/>
          <w:t>Lugaresi C, Tang J, Nash H, McClanahan C, Uboweja E, Hays M, et al. MediaPipe: A Framework for Building Perception Pipelines [Internet]. arXiv; 2019 [cited 2022 Aug 30]. Available from: http://arxiv.org/abs/1906.08172</w:t>
        </w:r>
      </w:ins>
      <w:r>
        <w:rPr>
          <w:rPrChange w:id="1804" w:author="Sophie Bur" w:date="2024-03-19T11:59:00Z">
            <w:rPr>
              <w:i/>
            </w:rPr>
          </w:rPrChange>
        </w:rPr>
        <w:fldChar w:fldCharType="end"/>
      </w:r>
    </w:p>
    <w:p w14:paraId="19D0B652" w14:textId="4AE2429E" w:rsidR="0048593E" w:rsidRDefault="00000000">
      <w:pPr>
        <w:widowControl w:val="0"/>
        <w:pBdr>
          <w:top w:val="nil"/>
          <w:left w:val="nil"/>
          <w:bottom w:val="nil"/>
          <w:right w:val="nil"/>
          <w:between w:val="nil"/>
        </w:pBdr>
        <w:ind w:left="384" w:hanging="384"/>
        <w:rPr>
          <w:color w:val="000000"/>
          <w:sz w:val="24"/>
          <w:szCs w:val="24"/>
        </w:rPr>
      </w:pPr>
      <w:r>
        <w:fldChar w:fldCharType="begin"/>
      </w:r>
      <w:r>
        <w:instrText>HYPERLINK "https://www.zotero.org/google-docs/?ogla1q" \h</w:instrText>
      </w:r>
      <w:r>
        <w:fldChar w:fldCharType="separate"/>
      </w:r>
      <w:del w:id="1805" w:author="Sophie Bur" w:date="2024-03-19T11:59:00Z">
        <w:r>
          <w:delText xml:space="preserve"> (IEEE, Honolulu, HI, 2017; http://ieeexplore.ieee.org/document/8099626/), pp. 1302–1310.</w:delText>
        </w:r>
      </w:del>
      <w:ins w:id="1806" w:author="Sophie Bur" w:date="2024-03-19T11:59:00Z">
        <w:r>
          <w:t>3.</w:t>
        </w:r>
        <w:r>
          <w:tab/>
          <w:t>Mathis A, Mamidanna P, Cury KM, Abe T, Murthy VN, Mathis MW, et al. DeepLabCut: markerless pose estimation of user-defined body parts with deep learning. Nat Neurosci. 2018 Sep;21(9):1281–9.</w:t>
        </w:r>
      </w:ins>
      <w:r>
        <w:fldChar w:fldCharType="end"/>
      </w:r>
    </w:p>
    <w:p w14:paraId="76EF236E" w14:textId="65228B33" w:rsidR="0048593E" w:rsidRDefault="00000000">
      <w:pPr>
        <w:widowControl w:val="0"/>
        <w:pBdr>
          <w:top w:val="nil"/>
          <w:left w:val="nil"/>
          <w:bottom w:val="nil"/>
          <w:right w:val="nil"/>
          <w:between w:val="nil"/>
        </w:pBdr>
        <w:ind w:left="384" w:hanging="384"/>
        <w:rPr>
          <w:color w:val="000000"/>
          <w:sz w:val="24"/>
          <w:szCs w:val="24"/>
        </w:rPr>
      </w:pPr>
      <w:r>
        <w:fldChar w:fldCharType="begin"/>
      </w:r>
      <w:r>
        <w:instrText>HYPERLINK "https://www.zotero.org/google-docs/?ogla1q" \h</w:instrText>
      </w:r>
      <w:r>
        <w:fldChar w:fldCharType="separate"/>
      </w:r>
      <w:del w:id="1807" w:author="Sophie Bur" w:date="2024-03-19T11:59:00Z">
        <w:r>
          <w:delText xml:space="preserve">2. </w:delText>
        </w:r>
        <w:r>
          <w:tab/>
          <w:delText>C. Lugaresi, J. Tang, H. Nash, C. McClanahan, E. Uboweja, M. Hays, F. Zhang, C.-L. Chang, M. G. Yong, J. Lee, W.-T. Chang, W. Hua, M. Georg, M. Grundmann, MediaPipe: A Framework for Building Perception Pipelines (2019), , doi:10.48550/arXiv.1906.08172.</w:delText>
        </w:r>
      </w:del>
      <w:ins w:id="1808" w:author="Sophie Bur" w:date="2024-03-19T11:59:00Z">
        <w:r>
          <w:t>4.</w:t>
        </w:r>
        <w:r>
          <w:tab/>
          <w:t>Nath T, Mathis A, Chen AC, Patel A, Bethge M, Mathis MW. Using DeepLabCut for 3D markerless pose estimation across species and behaviors. Nat Protoc. 2019 Jul;14(7):2152–76.</w:t>
        </w:r>
      </w:ins>
      <w:r>
        <w:fldChar w:fldCharType="end"/>
      </w:r>
    </w:p>
    <w:p w14:paraId="4F2F2347" w14:textId="794321A1" w:rsidR="0048593E" w:rsidRDefault="00000000">
      <w:pPr>
        <w:widowControl w:val="0"/>
        <w:pBdr>
          <w:top w:val="nil"/>
          <w:left w:val="nil"/>
          <w:bottom w:val="nil"/>
          <w:right w:val="nil"/>
          <w:between w:val="nil"/>
        </w:pBdr>
        <w:ind w:left="384" w:hanging="384"/>
        <w:rPr>
          <w:ins w:id="1809" w:author="Sophie Bur" w:date="2024-03-19T11:59:00Z"/>
          <w:color w:val="000000"/>
          <w:sz w:val="24"/>
          <w:szCs w:val="24"/>
        </w:rPr>
      </w:pPr>
      <w:r>
        <w:fldChar w:fldCharType="begin"/>
      </w:r>
      <w:r>
        <w:instrText>HYPERLINK "https://www.zotero.org/google-docs/?ogla1q" \h</w:instrText>
      </w:r>
      <w:r>
        <w:fldChar w:fldCharType="separate"/>
      </w:r>
      <w:del w:id="1810" w:author="Sophie Bur" w:date="2024-03-19T11:59:00Z">
        <w:r>
          <w:delText xml:space="preserve">3. </w:delText>
        </w:r>
        <w:r>
          <w:tab/>
          <w:delText xml:space="preserve">A. Mathis, P. Mamidanna, K. M. Cury, T. Abe, V. N. Murthy, M. W. Mathis, M. Bethge, DeepLabCut: markerless pose estimation of user-defined body parts with deep learning. </w:delText>
        </w:r>
      </w:del>
      <w:ins w:id="1811" w:author="Sophie Bur" w:date="2024-03-19T11:59:00Z">
        <w:r>
          <w:t>5.</w:t>
        </w:r>
        <w:r>
          <w:tab/>
          <w:t>Pereira TD, Tabris N, Matsliah A, Turner DM, Li J, Ravindranath S, et al. SLEAP: A deep learning system for multi-animal pose tracking. Nat Methods. 2022 Apr 4;1–10.</w:t>
        </w:r>
      </w:ins>
      <w:r>
        <w:fldChar w:fldCharType="end"/>
      </w:r>
    </w:p>
    <w:p w14:paraId="5E693F6C" w14:textId="1F6E123B" w:rsidR="0048593E" w:rsidRDefault="00000000">
      <w:pPr>
        <w:widowControl w:val="0"/>
        <w:pBdr>
          <w:top w:val="nil"/>
          <w:left w:val="nil"/>
          <w:bottom w:val="nil"/>
          <w:right w:val="nil"/>
          <w:between w:val="nil"/>
        </w:pBdr>
        <w:ind w:left="384" w:hanging="384"/>
        <w:rPr>
          <w:ins w:id="1812" w:author="Sophie Bur" w:date="2024-03-19T11:59:00Z"/>
          <w:color w:val="000000"/>
          <w:sz w:val="24"/>
          <w:szCs w:val="24"/>
        </w:rPr>
      </w:pPr>
      <w:r>
        <w:fldChar w:fldCharType="begin"/>
      </w:r>
      <w:r>
        <w:instrText>HYPERLINK "https://www.zotero.org/google-docs/?ogla1q" \h</w:instrText>
      </w:r>
      <w:r>
        <w:fldChar w:fldCharType="separate"/>
      </w:r>
      <w:del w:id="1813" w:author="Sophie Bur" w:date="2024-03-19T11:59:00Z">
        <w:r>
          <w:rPr>
            <w:i/>
          </w:rPr>
          <w:delText>Nat Neurosci</w:delText>
        </w:r>
      </w:del>
      <w:ins w:id="1814" w:author="Sophie Bur" w:date="2024-03-19T11:59:00Z">
        <w:r>
          <w:t>6.</w:t>
        </w:r>
        <w:r>
          <w:tab/>
          <w:t>Bala PC, Eisenreich BR, Yoo SBM, Hayden BY, Park HS, Zimmermann J. Automated markerless pose estimation in freely moving macaques with OpenMonkeyStudio. Nat Commun. 2020 Sep 11;11(1):4560.</w:t>
        </w:r>
      </w:ins>
      <w:r>
        <w:rPr>
          <w:rPrChange w:id="1815" w:author="Sophie Bur" w:date="2024-03-19T11:59:00Z">
            <w:rPr>
              <w:i/>
            </w:rPr>
          </w:rPrChange>
        </w:rPr>
        <w:fldChar w:fldCharType="end"/>
      </w:r>
    </w:p>
    <w:p w14:paraId="06B2E9E8" w14:textId="5CBE14E8" w:rsidR="0048593E" w:rsidRDefault="00000000">
      <w:pPr>
        <w:widowControl w:val="0"/>
        <w:pBdr>
          <w:top w:val="nil"/>
          <w:left w:val="nil"/>
          <w:bottom w:val="nil"/>
          <w:right w:val="nil"/>
          <w:between w:val="nil"/>
        </w:pBdr>
        <w:ind w:left="384" w:hanging="384"/>
        <w:rPr>
          <w:ins w:id="1816" w:author="Sophie Bur" w:date="2024-03-19T11:59:00Z"/>
          <w:color w:val="000000"/>
          <w:sz w:val="24"/>
          <w:szCs w:val="24"/>
        </w:rPr>
      </w:pPr>
      <w:r>
        <w:fldChar w:fldCharType="begin"/>
      </w:r>
      <w:r>
        <w:instrText>HYPERLINK "https://www.zotero.org/google-docs/?ogla1q" \h</w:instrText>
      </w:r>
      <w:r>
        <w:fldChar w:fldCharType="separate"/>
      </w:r>
      <w:del w:id="1817" w:author="Sophie Bur" w:date="2024-03-19T11:59:00Z">
        <w:r>
          <w:delText xml:space="preserve">. </w:delText>
        </w:r>
      </w:del>
      <w:ins w:id="1818" w:author="Sophie Bur" w:date="2024-03-19T11:59:00Z">
        <w:r>
          <w:t>7.</w:t>
        </w:r>
        <w:r>
          <w:tab/>
          <w:t>Labuguen R, Matsumoto J, Negrete SB, Nishimaru H, Nishijo H, Takada M, et al. MacaquePose: A Novel “In the Wild” Macaque Monkey Pose Dataset for Markerless Motion Capture. Frontiers in Behavioral Neuroscience [Internet]. 2021 [cited 2023 Jul 25];14. Available from: https://www.frontiersin.org/articles/10.3389/fnbeh.2020.581154</w:t>
        </w:r>
      </w:ins>
      <w:r>
        <w:fldChar w:fldCharType="end"/>
      </w:r>
    </w:p>
    <w:p w14:paraId="18C40A54" w14:textId="03350052" w:rsidR="0048593E" w:rsidRDefault="00000000">
      <w:pPr>
        <w:widowControl w:val="0"/>
        <w:pBdr>
          <w:top w:val="nil"/>
          <w:left w:val="nil"/>
          <w:bottom w:val="nil"/>
          <w:right w:val="nil"/>
          <w:between w:val="nil"/>
        </w:pBdr>
        <w:ind w:left="384" w:hanging="384"/>
        <w:rPr>
          <w:ins w:id="1819" w:author="Sophie Bur" w:date="2024-03-19T11:59:00Z"/>
          <w:color w:val="000000"/>
          <w:sz w:val="24"/>
          <w:szCs w:val="24"/>
        </w:rPr>
      </w:pPr>
      <w:r>
        <w:fldChar w:fldCharType="begin"/>
      </w:r>
      <w:r>
        <w:instrText>HYPERLINK "https://www.zotero.org/google-docs/?ogla1q" \h</w:instrText>
      </w:r>
      <w:r>
        <w:fldChar w:fldCharType="separate"/>
      </w:r>
      <w:del w:id="1820" w:author="Sophie Bur" w:date="2024-03-19T11:59:00Z">
        <w:r>
          <w:rPr>
            <w:b/>
          </w:rPr>
          <w:delText>21</w:delText>
        </w:r>
      </w:del>
      <w:ins w:id="1821" w:author="Sophie Bur" w:date="2024-03-19T11:59:00Z">
        <w:r>
          <w:t>8.</w:t>
        </w:r>
        <w:r>
          <w:tab/>
          <w:t>Desai N, Bala P, Richardson R, Raper J, Zimmermann J, Hayden B. OpenApePose: a database of annotated ape photographs for pose estimation [Internet]. arXiv; 2022 [cited 2023 Aug 5]. Available from: http://arxiv.org/abs/2212.00741</w:t>
        </w:r>
      </w:ins>
      <w:r>
        <w:rPr>
          <w:rPrChange w:id="1822" w:author="Sophie Bur" w:date="2024-03-19T11:59:00Z">
            <w:rPr>
              <w:b/>
            </w:rPr>
          </w:rPrChange>
        </w:rPr>
        <w:fldChar w:fldCharType="end"/>
      </w:r>
    </w:p>
    <w:p w14:paraId="33CCEFF7" w14:textId="2359FCD1" w:rsidR="0048593E" w:rsidRDefault="00000000">
      <w:pPr>
        <w:widowControl w:val="0"/>
        <w:pBdr>
          <w:top w:val="nil"/>
          <w:left w:val="nil"/>
          <w:bottom w:val="nil"/>
          <w:right w:val="nil"/>
          <w:between w:val="nil"/>
        </w:pBdr>
        <w:ind w:left="384" w:hanging="384"/>
        <w:rPr>
          <w:color w:val="000000"/>
          <w:sz w:val="24"/>
          <w:szCs w:val="24"/>
        </w:rPr>
      </w:pPr>
      <w:r>
        <w:fldChar w:fldCharType="begin"/>
      </w:r>
      <w:r>
        <w:instrText>HYPERLINK "https://www.zotero.org/google-docs/?ogla1q" \h</w:instrText>
      </w:r>
      <w:r>
        <w:fldChar w:fldCharType="separate"/>
      </w:r>
      <w:del w:id="1823" w:author="Sophie Bur" w:date="2024-03-19T11:59:00Z">
        <w:r>
          <w:delText>, 1281–1289 (2018).</w:delText>
        </w:r>
      </w:del>
      <w:ins w:id="1824" w:author="Sophie Bur" w:date="2024-03-19T11:59:00Z">
        <w:r>
          <w:t>9.</w:t>
        </w:r>
        <w:r>
          <w:tab/>
          <w:t>Wiltshire C, Lewis-Cheetham J, Komedová V, Matsuzawa T, Graham KE, Hobaiter C. DeepWild: Application of the pose estimation tool DeepLabCut for behaviour tracking in wild chimpanzees and bonobos. Journal of Animal Ecology. 2023;92(8):1560–74.</w:t>
        </w:r>
      </w:ins>
      <w:r>
        <w:fldChar w:fldCharType="end"/>
      </w:r>
    </w:p>
    <w:p w14:paraId="581E9A17" w14:textId="4E44AC27" w:rsidR="0048593E" w:rsidRDefault="00000000">
      <w:pPr>
        <w:widowControl w:val="0"/>
        <w:pBdr>
          <w:top w:val="nil"/>
          <w:left w:val="nil"/>
          <w:bottom w:val="nil"/>
          <w:right w:val="nil"/>
          <w:between w:val="nil"/>
        </w:pBdr>
        <w:ind w:left="384" w:hanging="384"/>
        <w:rPr>
          <w:ins w:id="1825" w:author="Sophie Bur" w:date="2024-03-19T11:59:00Z"/>
          <w:color w:val="000000"/>
          <w:sz w:val="24"/>
          <w:szCs w:val="24"/>
        </w:rPr>
      </w:pPr>
      <w:r>
        <w:fldChar w:fldCharType="begin"/>
      </w:r>
      <w:r>
        <w:instrText>HYPERLINK "https://www.zotero.org/google-docs/?ogla1q" \h</w:instrText>
      </w:r>
      <w:r>
        <w:fldChar w:fldCharType="separate"/>
      </w:r>
      <w:del w:id="1826" w:author="Sophie Bur" w:date="2024-03-19T11:59:00Z">
        <w:r>
          <w:delText xml:space="preserve">4. </w:delText>
        </w:r>
        <w:r>
          <w:tab/>
          <w:delText xml:space="preserve">T. Nath, A. Mathis, A. C. Chen, A. Patel, M. Bethge, M. W. Mathis, Using DeepLabCut for 3D markerless pose estimation across species and behaviors. </w:delText>
        </w:r>
      </w:del>
      <w:ins w:id="1827" w:author="Sophie Bur" w:date="2024-03-19T11:59:00Z">
        <w:r>
          <w:t>10.</w:t>
        </w:r>
        <w:r>
          <w:tab/>
          <w:t>Bain M, Nagrani A, Schofield D, Berdugo S, Bessa J, Owen J, et al. Automated audiovisual behavior recognition in wild primates. Science Advances. 7(46):eabi4883.</w:t>
        </w:r>
      </w:ins>
      <w:r>
        <w:fldChar w:fldCharType="end"/>
      </w:r>
    </w:p>
    <w:p w14:paraId="290A4983" w14:textId="3B8D36ED" w:rsidR="0048593E" w:rsidRDefault="00000000">
      <w:pPr>
        <w:widowControl w:val="0"/>
        <w:pBdr>
          <w:top w:val="nil"/>
          <w:left w:val="nil"/>
          <w:bottom w:val="nil"/>
          <w:right w:val="nil"/>
          <w:between w:val="nil"/>
        </w:pBdr>
        <w:ind w:left="384" w:hanging="384"/>
        <w:rPr>
          <w:ins w:id="1828" w:author="Sophie Bur" w:date="2024-03-19T11:59:00Z"/>
          <w:color w:val="000000"/>
          <w:sz w:val="24"/>
          <w:szCs w:val="24"/>
        </w:rPr>
      </w:pPr>
      <w:r>
        <w:fldChar w:fldCharType="begin"/>
      </w:r>
      <w:r>
        <w:instrText>HYPERLINK "https://www.zotero.org/google-docs/?ogla1q" \h</w:instrText>
      </w:r>
      <w:r>
        <w:fldChar w:fldCharType="separate"/>
      </w:r>
      <w:del w:id="1829" w:author="Sophie Bur" w:date="2024-03-19T11:59:00Z">
        <w:r>
          <w:rPr>
            <w:i/>
          </w:rPr>
          <w:delText>Nat Protoc</w:delText>
        </w:r>
      </w:del>
      <w:ins w:id="1830" w:author="Sophie Bur" w:date="2024-03-19T11:59:00Z">
        <w:r>
          <w:t>11.</w:t>
        </w:r>
        <w:r>
          <w:tab/>
          <w:t>Turvey MT, Fonseca ST. The medium of haptic perception: A tensegrity hypothesis. Journal of Motor Behavior. 2014 May;46(3):143–87.</w:t>
        </w:r>
      </w:ins>
      <w:r>
        <w:rPr>
          <w:rPrChange w:id="1831" w:author="Sophie Bur" w:date="2024-03-19T11:59:00Z">
            <w:rPr>
              <w:i/>
            </w:rPr>
          </w:rPrChange>
        </w:rPr>
        <w:fldChar w:fldCharType="end"/>
      </w:r>
    </w:p>
    <w:p w14:paraId="0AB2E250" w14:textId="3380E502" w:rsidR="0048593E" w:rsidRDefault="00000000">
      <w:pPr>
        <w:widowControl w:val="0"/>
        <w:pBdr>
          <w:top w:val="nil"/>
          <w:left w:val="nil"/>
          <w:bottom w:val="nil"/>
          <w:right w:val="nil"/>
          <w:between w:val="nil"/>
        </w:pBdr>
        <w:ind w:left="384" w:hanging="384"/>
        <w:rPr>
          <w:ins w:id="1832" w:author="Sophie Bur" w:date="2024-03-19T11:59:00Z"/>
          <w:color w:val="000000"/>
          <w:sz w:val="24"/>
          <w:szCs w:val="24"/>
        </w:rPr>
      </w:pPr>
      <w:r>
        <w:fldChar w:fldCharType="begin"/>
      </w:r>
      <w:r>
        <w:instrText>HYPERLINK "https://www.zotero.org/google-docs/?ogla1q" \h</w:instrText>
      </w:r>
      <w:r>
        <w:fldChar w:fldCharType="separate"/>
      </w:r>
      <w:del w:id="1833" w:author="Sophie Bur" w:date="2024-03-19T11:59:00Z">
        <w:r>
          <w:delText xml:space="preserve">. </w:delText>
        </w:r>
      </w:del>
      <w:ins w:id="1834" w:author="Sophie Bur" w:date="2024-03-19T11:59:00Z">
        <w:r>
          <w:t>12.</w:t>
        </w:r>
        <w:r>
          <w:tab/>
          <w:t>Ingber DE. Tensegrity I. Cell structure and hierarchical systems biology. J Cell Sci. 2003 Apr 1;116(Pt 7):1157–73.</w:t>
        </w:r>
      </w:ins>
      <w:r>
        <w:fldChar w:fldCharType="end"/>
      </w:r>
    </w:p>
    <w:p w14:paraId="0BA0C1A0" w14:textId="72DE5F6E" w:rsidR="0048593E" w:rsidRDefault="00000000">
      <w:pPr>
        <w:widowControl w:val="0"/>
        <w:pBdr>
          <w:top w:val="nil"/>
          <w:left w:val="nil"/>
          <w:bottom w:val="nil"/>
          <w:right w:val="nil"/>
          <w:between w:val="nil"/>
        </w:pBdr>
        <w:ind w:left="384" w:hanging="384"/>
        <w:rPr>
          <w:ins w:id="1835" w:author="Sophie Bur" w:date="2024-03-19T11:59:00Z"/>
          <w:color w:val="000000"/>
          <w:sz w:val="24"/>
          <w:szCs w:val="24"/>
        </w:rPr>
      </w:pPr>
      <w:r>
        <w:fldChar w:fldCharType="begin"/>
      </w:r>
      <w:r>
        <w:instrText>HYPERLINK "https://www.zotero.org/google-docs/?ogla1q" \h</w:instrText>
      </w:r>
      <w:r>
        <w:fldChar w:fldCharType="separate"/>
      </w:r>
      <w:del w:id="1836" w:author="Sophie Bur" w:date="2024-03-19T11:59:00Z">
        <w:r>
          <w:rPr>
            <w:b/>
          </w:rPr>
          <w:delText>14</w:delText>
        </w:r>
      </w:del>
      <w:ins w:id="1837" w:author="Sophie Bur" w:date="2024-03-19T11:59:00Z">
        <w:r>
          <w:t>13.</w:t>
        </w:r>
        <w:r>
          <w:tab/>
          <w:t>Perlman M, Salmi R. Gorillas may use their laryngeal air sacs for whinny-type vocalizations and male display. Journal of Language Evolution. 2017 Jul 1;2(2):126–40.</w:t>
        </w:r>
      </w:ins>
      <w:r>
        <w:rPr>
          <w:rPrChange w:id="1838" w:author="Sophie Bur" w:date="2024-03-19T11:59:00Z">
            <w:rPr>
              <w:b/>
            </w:rPr>
          </w:rPrChange>
        </w:rPr>
        <w:fldChar w:fldCharType="end"/>
      </w:r>
    </w:p>
    <w:p w14:paraId="3130D132" w14:textId="57FFF9C4" w:rsidR="0048593E" w:rsidRDefault="00000000">
      <w:pPr>
        <w:widowControl w:val="0"/>
        <w:pBdr>
          <w:top w:val="nil"/>
          <w:left w:val="nil"/>
          <w:bottom w:val="nil"/>
          <w:right w:val="nil"/>
          <w:between w:val="nil"/>
        </w:pBdr>
        <w:ind w:left="384" w:hanging="384"/>
        <w:rPr>
          <w:color w:val="000000"/>
          <w:sz w:val="24"/>
          <w:szCs w:val="24"/>
        </w:rPr>
      </w:pPr>
      <w:r>
        <w:fldChar w:fldCharType="begin"/>
      </w:r>
      <w:r>
        <w:instrText>HYPERLINK "https://www.zotero.org/google-docs/?ogla1q" \h</w:instrText>
      </w:r>
      <w:r>
        <w:fldChar w:fldCharType="separate"/>
      </w:r>
      <w:del w:id="1839" w:author="Sophie Bur" w:date="2024-03-19T11:59:00Z">
        <w:r>
          <w:delText>, 2152–2176 (2019).</w:delText>
        </w:r>
      </w:del>
      <w:ins w:id="1840" w:author="Sophie Bur" w:date="2024-03-19T11:59:00Z">
        <w:r>
          <w:t>14.</w:t>
        </w:r>
        <w:r>
          <w:tab/>
          <w:t>Krakauer AH, Tyrrell M, Lehmann K, Losin N, Goller F, Patricelli GL. Vocal and anatomical evidence for two-voiced sound production in the greater sage-grouse Centrocercus urophasianus. Journal of Experimental Biology. 2009 Nov 15;212(22):3719–27.</w:t>
        </w:r>
      </w:ins>
      <w:r>
        <w:fldChar w:fldCharType="end"/>
      </w:r>
    </w:p>
    <w:p w14:paraId="38D63C3D" w14:textId="121DC952" w:rsidR="0048593E" w:rsidRDefault="00000000">
      <w:pPr>
        <w:widowControl w:val="0"/>
        <w:pBdr>
          <w:top w:val="nil"/>
          <w:left w:val="nil"/>
          <w:bottom w:val="nil"/>
          <w:right w:val="nil"/>
          <w:between w:val="nil"/>
        </w:pBdr>
        <w:ind w:left="384" w:hanging="384"/>
        <w:rPr>
          <w:ins w:id="1841" w:author="Sophie Bur" w:date="2024-03-19T11:59:00Z"/>
          <w:color w:val="000000"/>
          <w:sz w:val="24"/>
          <w:szCs w:val="24"/>
        </w:rPr>
      </w:pPr>
      <w:r>
        <w:fldChar w:fldCharType="begin"/>
      </w:r>
      <w:r>
        <w:instrText>HYPERLINK "https://www.zotero.org/google-docs/?ogla1q" \h</w:instrText>
      </w:r>
      <w:r>
        <w:fldChar w:fldCharType="separate"/>
      </w:r>
      <w:del w:id="1842" w:author="Sophie Bur" w:date="2024-03-19T11:59:00Z">
        <w:r>
          <w:delText xml:space="preserve">5. </w:delText>
        </w:r>
        <w:r>
          <w:tab/>
          <w:delText xml:space="preserve">T. D. Pereira, N. Tabris, A. Matsliah, D. M. Turner, J. Li, S. Ravindranath, E. S. Papadoyannis, E. Normand, D. S. Deutsch, Z. Y. Wang, G. C. McKenzie-Smith, C. C.doi Mitelut, M. D. Castro, J. D’Uva, M. Kislin, D. H. Sanes, S. D. Kocher, S. S.-H. Wang, A. L. Falkner, J. W. Shaevitz, M. Murthy, SLEAP: A deep learning system for multi-animal pose tracking. </w:delText>
        </w:r>
      </w:del>
      <w:ins w:id="1843" w:author="Sophie Bur" w:date="2024-03-19T11:59:00Z">
        <w:r>
          <w:t>15.</w:t>
        </w:r>
        <w:r>
          <w:tab/>
          <w:t>Dunn JC. Sexual selection and the loss of laryngeal air sacs during the evolution of speech. Anthropological Science. 2018;126(1):29–34.</w:t>
        </w:r>
      </w:ins>
      <w:r>
        <w:fldChar w:fldCharType="end"/>
      </w:r>
    </w:p>
    <w:p w14:paraId="0DD1B82B" w14:textId="1BC0FE99" w:rsidR="0048593E" w:rsidRDefault="00000000">
      <w:pPr>
        <w:widowControl w:val="0"/>
        <w:pBdr>
          <w:top w:val="nil"/>
          <w:left w:val="nil"/>
          <w:bottom w:val="nil"/>
          <w:right w:val="nil"/>
          <w:between w:val="nil"/>
        </w:pBdr>
        <w:ind w:left="384" w:hanging="384"/>
        <w:rPr>
          <w:ins w:id="1844" w:author="Sophie Bur" w:date="2024-03-19T11:59:00Z"/>
          <w:color w:val="000000"/>
          <w:sz w:val="24"/>
          <w:szCs w:val="24"/>
        </w:rPr>
      </w:pPr>
      <w:r>
        <w:fldChar w:fldCharType="begin"/>
      </w:r>
      <w:r>
        <w:instrText>HYPERLINK "https://www.zotero.org/google-docs/?ogla1q" \h</w:instrText>
      </w:r>
      <w:r>
        <w:fldChar w:fldCharType="separate"/>
      </w:r>
      <w:del w:id="1845" w:author="Sophie Bur" w:date="2024-03-19T11:59:00Z">
        <w:r>
          <w:rPr>
            <w:i/>
          </w:rPr>
          <w:delText>Nat Methods</w:delText>
        </w:r>
      </w:del>
      <w:ins w:id="1846" w:author="Sophie Bur" w:date="2024-03-19T11:59:00Z">
        <w:r>
          <w:t>16.</w:t>
        </w:r>
        <w:r>
          <w:tab/>
          <w:t>Maciej P, Fischer J, Hammerschmidt K. Transmission Characteristics of Primate Vocalizations: Implications for Acoustic Analyses. PLOS ONE. 2011 Aug 1;6(8):e23015.</w:t>
        </w:r>
      </w:ins>
      <w:r>
        <w:rPr>
          <w:rPrChange w:id="1847" w:author="Sophie Bur" w:date="2024-03-19T11:59:00Z">
            <w:rPr>
              <w:i/>
            </w:rPr>
          </w:rPrChange>
        </w:rPr>
        <w:fldChar w:fldCharType="end"/>
      </w:r>
    </w:p>
    <w:p w14:paraId="41931274" w14:textId="55F3E2B6" w:rsidR="0048593E" w:rsidRDefault="00000000">
      <w:pPr>
        <w:widowControl w:val="0"/>
        <w:pBdr>
          <w:top w:val="nil"/>
          <w:left w:val="nil"/>
          <w:bottom w:val="nil"/>
          <w:right w:val="nil"/>
          <w:between w:val="nil"/>
        </w:pBdr>
        <w:ind w:left="384" w:hanging="384"/>
        <w:rPr>
          <w:color w:val="000000"/>
          <w:sz w:val="24"/>
          <w:szCs w:val="24"/>
        </w:rPr>
      </w:pPr>
      <w:r>
        <w:fldChar w:fldCharType="begin"/>
      </w:r>
      <w:r>
        <w:instrText>HYPERLINK "https://www.zotero.org/google-docs/?ogla1q" \h</w:instrText>
      </w:r>
      <w:r>
        <w:fldChar w:fldCharType="separate"/>
      </w:r>
      <w:del w:id="1848" w:author="Sophie Bur" w:date="2024-03-19T11:59:00Z">
        <w:r>
          <w:delText>, 1–10 (2022).</w:delText>
        </w:r>
      </w:del>
      <w:ins w:id="1849" w:author="Sophie Bur" w:date="2024-03-19T11:59:00Z">
        <w:r>
          <w:t>17.</w:t>
        </w:r>
        <w:r>
          <w:tab/>
          <w:t>Starnberger I, Preininger D, Hödl W. The anuran vocal sac: a tool for multimodal signalling. Anim Behav. 2014 Nov;97:281–8.</w:t>
        </w:r>
      </w:ins>
      <w:r>
        <w:fldChar w:fldCharType="end"/>
      </w:r>
    </w:p>
    <w:p w14:paraId="4237B4E5" w14:textId="084D43A0" w:rsidR="0048593E" w:rsidRDefault="00000000">
      <w:pPr>
        <w:widowControl w:val="0"/>
        <w:pBdr>
          <w:top w:val="nil"/>
          <w:left w:val="nil"/>
          <w:bottom w:val="nil"/>
          <w:right w:val="nil"/>
          <w:between w:val="nil"/>
        </w:pBdr>
        <w:ind w:left="384" w:hanging="384"/>
        <w:rPr>
          <w:ins w:id="1850" w:author="Sophie Bur" w:date="2024-03-19T11:59:00Z"/>
          <w:color w:val="000000"/>
          <w:sz w:val="24"/>
          <w:szCs w:val="24"/>
        </w:rPr>
      </w:pPr>
      <w:r>
        <w:fldChar w:fldCharType="begin"/>
      </w:r>
      <w:r>
        <w:instrText>HYPERLINK "https://www.zotero.org/google-docs/?ogla1q" \h</w:instrText>
      </w:r>
      <w:r>
        <w:fldChar w:fldCharType="separate"/>
      </w:r>
      <w:del w:id="1851" w:author="Sophie Bur" w:date="2024-03-19T11:59:00Z">
        <w:r>
          <w:delText xml:space="preserve">6. </w:delText>
        </w:r>
        <w:r>
          <w:tab/>
          <w:delText xml:space="preserve">P. C. Bala, B. R. Eisenreich, S. B. M. Yoo, B. Y. Hayden, H. S. Park, J. Zimmermann, Automated markerless pose estimation in freely moving macaques with OpenMonkeyStudio. </w:delText>
        </w:r>
      </w:del>
      <w:ins w:id="1852" w:author="Sophie Bur" w:date="2024-03-19T11:59:00Z">
        <w:r>
          <w:t>18.</w:t>
        </w:r>
        <w:r>
          <w:tab/>
          <w:t xml:space="preserve">Brussee BE, Coates PS, O’Neil ST, Casazza ML, Espinosa SP, Boone JD, et al. Invasion of annual grasses following wildfire corresponds to maladaptive habitat selection by a sagebrush ecosystem indicator species. Global Ecology and Conservation. </w:t>
        </w:r>
        <w:r>
          <w:lastRenderedPageBreak/>
          <w:t>2022 Sep 1;37:e02147.</w:t>
        </w:r>
      </w:ins>
      <w:r>
        <w:fldChar w:fldCharType="end"/>
      </w:r>
    </w:p>
    <w:p w14:paraId="6E239D57" w14:textId="17280CFF" w:rsidR="0048593E" w:rsidRDefault="00000000">
      <w:pPr>
        <w:widowControl w:val="0"/>
        <w:pBdr>
          <w:top w:val="nil"/>
          <w:left w:val="nil"/>
          <w:bottom w:val="nil"/>
          <w:right w:val="nil"/>
          <w:between w:val="nil"/>
        </w:pBdr>
        <w:ind w:left="384" w:hanging="384"/>
        <w:rPr>
          <w:ins w:id="1853" w:author="Sophie Bur" w:date="2024-03-19T11:59:00Z"/>
          <w:color w:val="000000"/>
          <w:sz w:val="24"/>
          <w:szCs w:val="24"/>
        </w:rPr>
      </w:pPr>
      <w:r>
        <w:fldChar w:fldCharType="begin"/>
      </w:r>
      <w:r>
        <w:instrText>HYPERLINK "https://www.zotero.org/google-docs/?ogla1q" \h</w:instrText>
      </w:r>
      <w:r>
        <w:fldChar w:fldCharType="separate"/>
      </w:r>
      <w:del w:id="1854" w:author="Sophie Bur" w:date="2024-03-19T11:59:00Z">
        <w:r>
          <w:rPr>
            <w:i/>
          </w:rPr>
          <w:delText>Nat Commun</w:delText>
        </w:r>
      </w:del>
      <w:ins w:id="1855" w:author="Sophie Bur" w:date="2024-03-19T11:59:00Z">
        <w:r>
          <w:t>19.</w:t>
        </w:r>
        <w:r>
          <w:tab/>
          <w:t>Owerkowicz T, Farmer CG, Hicks JW, Brainerd EL. Contribution of gular pumping to lung ventilation in monitor lizards. Science. 1999;1661–3.</w:t>
        </w:r>
      </w:ins>
      <w:r>
        <w:rPr>
          <w:rPrChange w:id="1856" w:author="Sophie Bur" w:date="2024-03-19T11:59:00Z">
            <w:rPr>
              <w:i/>
            </w:rPr>
          </w:rPrChange>
        </w:rPr>
        <w:fldChar w:fldCharType="end"/>
      </w:r>
    </w:p>
    <w:p w14:paraId="6757FEE0" w14:textId="76874B21" w:rsidR="0048593E" w:rsidRDefault="00000000">
      <w:pPr>
        <w:widowControl w:val="0"/>
        <w:pBdr>
          <w:top w:val="nil"/>
          <w:left w:val="nil"/>
          <w:bottom w:val="nil"/>
          <w:right w:val="nil"/>
          <w:between w:val="nil"/>
        </w:pBdr>
        <w:ind w:left="384" w:hanging="384"/>
        <w:rPr>
          <w:ins w:id="1857" w:author="Sophie Bur" w:date="2024-03-19T11:59:00Z"/>
          <w:color w:val="000000"/>
          <w:sz w:val="24"/>
          <w:szCs w:val="24"/>
        </w:rPr>
      </w:pPr>
      <w:r>
        <w:fldChar w:fldCharType="begin"/>
      </w:r>
      <w:r>
        <w:instrText>HYPERLINK "https://www.zotero.org/google-docs/?ogla1q" \h</w:instrText>
      </w:r>
      <w:r>
        <w:fldChar w:fldCharType="separate"/>
      </w:r>
      <w:del w:id="1858" w:author="Sophie Bur" w:date="2024-03-19T11:59:00Z">
        <w:r>
          <w:delText xml:space="preserve">. </w:delText>
        </w:r>
      </w:del>
      <w:ins w:id="1859" w:author="Sophie Bur" w:date="2024-03-19T11:59:00Z">
        <w:r>
          <w:t>20.</w:t>
        </w:r>
        <w:r>
          <w:tab/>
          <w:t>Riede T, Tokuda IT, Munger JB, Thomson SL. Mammalian laryngseal air sacs add variability to the vocal tract impedance: physical and computational modeling. J Acoust Soc Am. 2008 Jul;124(1):634–47.</w:t>
        </w:r>
      </w:ins>
      <w:r>
        <w:fldChar w:fldCharType="end"/>
      </w:r>
    </w:p>
    <w:p w14:paraId="35D9C359" w14:textId="3F5A2F8B" w:rsidR="0048593E" w:rsidRDefault="00000000">
      <w:pPr>
        <w:widowControl w:val="0"/>
        <w:pBdr>
          <w:top w:val="nil"/>
          <w:left w:val="nil"/>
          <w:bottom w:val="nil"/>
          <w:right w:val="nil"/>
          <w:between w:val="nil"/>
        </w:pBdr>
        <w:ind w:left="384" w:hanging="384"/>
        <w:rPr>
          <w:ins w:id="1860" w:author="Sophie Bur" w:date="2024-03-19T11:59:00Z"/>
          <w:color w:val="000000"/>
          <w:sz w:val="24"/>
          <w:szCs w:val="24"/>
        </w:rPr>
      </w:pPr>
      <w:r>
        <w:fldChar w:fldCharType="begin"/>
      </w:r>
      <w:r>
        <w:instrText>HYPERLINK "https://www.zotero.org/google-docs/?ogla1q" \h</w:instrText>
      </w:r>
      <w:r>
        <w:fldChar w:fldCharType="separate"/>
      </w:r>
      <w:del w:id="1861" w:author="Sophie Bur" w:date="2024-03-19T11:59:00Z">
        <w:r>
          <w:rPr>
            <w:b/>
          </w:rPr>
          <w:delText>11</w:delText>
        </w:r>
      </w:del>
      <w:ins w:id="1862" w:author="Sophie Bur" w:date="2024-03-19T11:59:00Z">
        <w:r>
          <w:t>21.</w:t>
        </w:r>
        <w:r>
          <w:tab/>
          <w:t>Fitch T, Hauser MD. Acoustic communication. In: Simmons A, Fay RR, Popper AN, editors. Unpacking “honesty”: Vertebrate vocal production and the evolution of acoustic signals. New York: Springer; 2002. (Springer Handbook of Auditory Research).</w:t>
        </w:r>
      </w:ins>
      <w:r>
        <w:rPr>
          <w:rPrChange w:id="1863" w:author="Sophie Bur" w:date="2024-03-19T11:59:00Z">
            <w:rPr>
              <w:b/>
            </w:rPr>
          </w:rPrChange>
        </w:rPr>
        <w:fldChar w:fldCharType="end"/>
      </w:r>
    </w:p>
    <w:p w14:paraId="7E27FD5A" w14:textId="01DEB966" w:rsidR="0048593E" w:rsidRDefault="00000000">
      <w:pPr>
        <w:widowControl w:val="0"/>
        <w:pBdr>
          <w:top w:val="nil"/>
          <w:left w:val="nil"/>
          <w:bottom w:val="nil"/>
          <w:right w:val="nil"/>
          <w:between w:val="nil"/>
        </w:pBdr>
        <w:ind w:left="384" w:hanging="384"/>
        <w:rPr>
          <w:color w:val="000000"/>
          <w:sz w:val="24"/>
          <w:szCs w:val="24"/>
        </w:rPr>
      </w:pPr>
      <w:r>
        <w:fldChar w:fldCharType="begin"/>
      </w:r>
      <w:r>
        <w:instrText>HYPERLINK "https://www.zotero.org/google-docs/?ogla1q" \h</w:instrText>
      </w:r>
      <w:r>
        <w:fldChar w:fldCharType="separate"/>
      </w:r>
      <w:del w:id="1864" w:author="Sophie Bur" w:date="2024-03-19T11:59:00Z">
        <w:r>
          <w:delText>, 4560 (2020).</w:delText>
        </w:r>
      </w:del>
      <w:ins w:id="1865" w:author="Sophie Bur" w:date="2024-03-19T11:59:00Z">
        <w:r>
          <w:t>22.</w:t>
        </w:r>
        <w:r>
          <w:tab/>
          <w:t>Nishimura T. Primate Vocal Anatomy and Physiology: Similarities and Differences Between Humans and Nonhuman Primates. In: Masataka N, editor. The Origins of Language Revisited: Differentiation from Music and the Emergence of Neurodiversity and Autism [Internet]. Singapore: Springer; 2020 [cited 2022 May 25]. p. 25–53. Available from: https://doi.org/10.1007/978-981-15-4250-3_2</w:t>
        </w:r>
      </w:ins>
      <w:r>
        <w:fldChar w:fldCharType="end"/>
      </w:r>
    </w:p>
    <w:p w14:paraId="5F2F6599" w14:textId="587B1F9F" w:rsidR="0048593E" w:rsidRDefault="00000000">
      <w:pPr>
        <w:widowControl w:val="0"/>
        <w:pBdr>
          <w:top w:val="nil"/>
          <w:left w:val="nil"/>
          <w:bottom w:val="nil"/>
          <w:right w:val="nil"/>
          <w:between w:val="nil"/>
        </w:pBdr>
        <w:ind w:left="384" w:hanging="384"/>
        <w:rPr>
          <w:ins w:id="1866" w:author="Sophie Bur" w:date="2024-03-19T11:59:00Z"/>
          <w:color w:val="000000"/>
          <w:sz w:val="24"/>
          <w:szCs w:val="24"/>
        </w:rPr>
      </w:pPr>
      <w:r>
        <w:fldChar w:fldCharType="begin"/>
      </w:r>
      <w:r>
        <w:instrText>HYPERLINK "https://www.zotero.org/google-docs/?ogla1q" \h</w:instrText>
      </w:r>
      <w:r>
        <w:fldChar w:fldCharType="separate"/>
      </w:r>
      <w:del w:id="1867" w:author="Sophie Bur" w:date="2024-03-19T11:59:00Z">
        <w:r>
          <w:delText xml:space="preserve">7. </w:delText>
        </w:r>
        <w:r>
          <w:tab/>
          <w:delText xml:space="preserve">R. Labuguen, J. Matsumoto, S. B. Negrete, H. Nishimaru, H. Nishijo, M. Takada, Y. Go, K. Inoue, T. Shibata, MacaquePose: A Novel “In the Wild” Macaque Monkey Pose Dataset for Markerless Motion Capture. </w:delText>
        </w:r>
      </w:del>
      <w:ins w:id="1868" w:author="Sophie Bur" w:date="2024-03-19T11:59:00Z">
        <w:r>
          <w:t>23.</w:t>
        </w:r>
        <w:r>
          <w:tab/>
          <w:t>Reichard U, Hirohisha H, Barelli C. Evolution of Gibbons and Siamang: Phylogeny, Morphology, and Cognition [Internet]. 2016 [cited 2022 Oct 18]. (Developments in Primatology: Progress and Prospects). Available from: https://link.springer.com/book/10.1007/978-1-4939-5614-2</w:t>
        </w:r>
      </w:ins>
      <w:r>
        <w:fldChar w:fldCharType="end"/>
      </w:r>
    </w:p>
    <w:p w14:paraId="38597AD2" w14:textId="0678FEFE" w:rsidR="0048593E" w:rsidRDefault="00000000">
      <w:pPr>
        <w:widowControl w:val="0"/>
        <w:pBdr>
          <w:top w:val="nil"/>
          <w:left w:val="nil"/>
          <w:bottom w:val="nil"/>
          <w:right w:val="nil"/>
          <w:between w:val="nil"/>
        </w:pBdr>
        <w:ind w:left="384" w:hanging="384"/>
        <w:rPr>
          <w:ins w:id="1869" w:author="Sophie Bur" w:date="2024-03-19T11:59:00Z"/>
          <w:color w:val="000000"/>
          <w:sz w:val="24"/>
          <w:szCs w:val="24"/>
        </w:rPr>
      </w:pPr>
      <w:r>
        <w:fldChar w:fldCharType="begin"/>
      </w:r>
      <w:r>
        <w:instrText>HYPERLINK "https://www.zotero.org/google-docs/?ogla1q" \h</w:instrText>
      </w:r>
      <w:r>
        <w:fldChar w:fldCharType="separate"/>
      </w:r>
      <w:del w:id="1870" w:author="Sophie Bur" w:date="2024-03-19T11:59:00Z">
        <w:r>
          <w:rPr>
            <w:i/>
          </w:rPr>
          <w:delText>Frontiers in Behavioral Neuroscience</w:delText>
        </w:r>
      </w:del>
      <w:ins w:id="1871" w:author="Sophie Bur" w:date="2024-03-19T11:59:00Z">
        <w:r>
          <w:t>24.</w:t>
        </w:r>
        <w:r>
          <w:tab/>
          <w:t>D’Agostino J, Spehar S, Abdullah A, Clink DJ. Evidence for Vocal Flexibility in Wild Siamang (Symphalangus syndactylus) Ululating Scream Phrases. Int J Primatol [Internet]. 2023 Aug 23 [cited 2023 Aug 30]; Available from: https://doi.org/10.1007/s10764-023-00384-5</w:t>
        </w:r>
      </w:ins>
      <w:r>
        <w:rPr>
          <w:rPrChange w:id="1872" w:author="Sophie Bur" w:date="2024-03-19T11:59:00Z">
            <w:rPr>
              <w:i/>
            </w:rPr>
          </w:rPrChange>
        </w:rPr>
        <w:fldChar w:fldCharType="end"/>
      </w:r>
    </w:p>
    <w:p w14:paraId="5BC994C4" w14:textId="6ADB13CA" w:rsidR="0048593E" w:rsidRDefault="00000000">
      <w:pPr>
        <w:widowControl w:val="0"/>
        <w:pBdr>
          <w:top w:val="nil"/>
          <w:left w:val="nil"/>
          <w:bottom w:val="nil"/>
          <w:right w:val="nil"/>
          <w:between w:val="nil"/>
        </w:pBdr>
        <w:ind w:left="384" w:hanging="384"/>
        <w:rPr>
          <w:ins w:id="1873" w:author="Sophie Bur" w:date="2024-03-19T11:59:00Z"/>
          <w:color w:val="000000"/>
          <w:sz w:val="24"/>
          <w:szCs w:val="24"/>
        </w:rPr>
      </w:pPr>
      <w:r>
        <w:fldChar w:fldCharType="begin"/>
      </w:r>
      <w:r>
        <w:instrText>HYPERLINK "https://www.zotero.org/google-docs/?ogla1q" \h</w:instrText>
      </w:r>
      <w:r>
        <w:fldChar w:fldCharType="separate"/>
      </w:r>
      <w:del w:id="1874" w:author="Sophie Bur" w:date="2024-03-19T11:59:00Z">
        <w:r>
          <w:delText xml:space="preserve">. </w:delText>
        </w:r>
      </w:del>
      <w:ins w:id="1875" w:author="Sophie Bur" w:date="2024-03-19T11:59:00Z">
        <w:r>
          <w:t>25.</w:t>
        </w:r>
        <w:r>
          <w:tab/>
          <w:t>Koda H. Gibbon Songs: Understanding the Evolution and Development of This Unique Form of Vocal Communication. In: Reichard UH, Hirai H, Barelli C, editors. Evolution of Gibbons and Siamang: Phylogeny, Morphology, and Cognition [Internet]. New York, NY: Springer; 2016 [cited 2022 May 19]. p. 349–59. (Developments in Primatology: Progress and Prospects). Available from: https://doi.org/10.1007/978-1-4939-5614-2_15</w:t>
        </w:r>
      </w:ins>
      <w:r>
        <w:fldChar w:fldCharType="end"/>
      </w:r>
    </w:p>
    <w:p w14:paraId="5F5D122C" w14:textId="71930B17" w:rsidR="0048593E" w:rsidRDefault="00000000">
      <w:pPr>
        <w:widowControl w:val="0"/>
        <w:pBdr>
          <w:top w:val="nil"/>
          <w:left w:val="nil"/>
          <w:bottom w:val="nil"/>
          <w:right w:val="nil"/>
          <w:between w:val="nil"/>
        </w:pBdr>
        <w:ind w:left="384" w:hanging="384"/>
        <w:rPr>
          <w:ins w:id="1876" w:author="Sophie Bur" w:date="2024-03-19T11:59:00Z"/>
          <w:color w:val="000000"/>
          <w:sz w:val="24"/>
          <w:szCs w:val="24"/>
        </w:rPr>
      </w:pPr>
      <w:r>
        <w:fldChar w:fldCharType="begin"/>
      </w:r>
      <w:r>
        <w:instrText>HYPERLINK "https://www.zotero.org/google-docs/?ogla1q" \h</w:instrText>
      </w:r>
      <w:r>
        <w:fldChar w:fldCharType="separate"/>
      </w:r>
      <w:del w:id="1877" w:author="Sophie Bur" w:date="2024-03-19T11:59:00Z">
        <w:r>
          <w:rPr>
            <w:b/>
          </w:rPr>
          <w:delText>14</w:delText>
        </w:r>
      </w:del>
      <w:ins w:id="1878" w:author="Sophie Bur" w:date="2024-03-19T11:59:00Z">
        <w:r>
          <w:t>26.</w:t>
        </w:r>
        <w:r>
          <w:tab/>
          <w:t>Clarke E, Reichard UH, Zuberbühler K. The Syntax and Meaning of Wild Gibbon Songs. PLOS ONE. 2006 Dec 20;1(1):e73.</w:t>
        </w:r>
      </w:ins>
      <w:r>
        <w:rPr>
          <w:rPrChange w:id="1879" w:author="Sophie Bur" w:date="2024-03-19T11:59:00Z">
            <w:rPr>
              <w:b/>
            </w:rPr>
          </w:rPrChange>
        </w:rPr>
        <w:fldChar w:fldCharType="end"/>
      </w:r>
    </w:p>
    <w:p w14:paraId="108EFC34" w14:textId="311D61F9" w:rsidR="0048593E" w:rsidRDefault="00000000">
      <w:pPr>
        <w:widowControl w:val="0"/>
        <w:pBdr>
          <w:top w:val="nil"/>
          <w:left w:val="nil"/>
          <w:bottom w:val="nil"/>
          <w:right w:val="nil"/>
          <w:between w:val="nil"/>
        </w:pBdr>
        <w:ind w:left="384" w:hanging="384"/>
        <w:rPr>
          <w:color w:val="000000"/>
          <w:sz w:val="24"/>
          <w:szCs w:val="24"/>
        </w:rPr>
      </w:pPr>
      <w:r>
        <w:fldChar w:fldCharType="begin"/>
      </w:r>
      <w:r>
        <w:instrText>HYPERLINK "https://www.zotero.org/google-docs/?ogla1q" \h</w:instrText>
      </w:r>
      <w:r>
        <w:fldChar w:fldCharType="separate"/>
      </w:r>
      <w:del w:id="1880" w:author="Sophie Bur" w:date="2024-03-19T11:59:00Z">
        <w:r>
          <w:delText xml:space="preserve"> (2021) (available at https://www.frontiersin.org/articles/10.3389/fnbeh.2020.581154).</w:delText>
        </w:r>
      </w:del>
      <w:ins w:id="1881" w:author="Sophie Bur" w:date="2024-03-19T11:59:00Z">
        <w:r>
          <w:t>27.</w:t>
        </w:r>
        <w:r>
          <w:tab/>
          <w:t>Geissmann T. Gibbon songs and human music from an evolutionary perspective. In: The origins of music. Cambridge, MA, US: The MIT Press; 2000. p. 103–23.</w:t>
        </w:r>
      </w:ins>
      <w:r>
        <w:fldChar w:fldCharType="end"/>
      </w:r>
    </w:p>
    <w:p w14:paraId="586DFEAD" w14:textId="4F446798" w:rsidR="0048593E" w:rsidRDefault="00000000">
      <w:pPr>
        <w:widowControl w:val="0"/>
        <w:pBdr>
          <w:top w:val="nil"/>
          <w:left w:val="nil"/>
          <w:bottom w:val="nil"/>
          <w:right w:val="nil"/>
          <w:between w:val="nil"/>
        </w:pBdr>
        <w:ind w:left="384" w:hanging="384"/>
        <w:rPr>
          <w:color w:val="000000"/>
          <w:sz w:val="24"/>
          <w:szCs w:val="24"/>
        </w:rPr>
      </w:pPr>
      <w:r>
        <w:fldChar w:fldCharType="begin"/>
      </w:r>
      <w:r>
        <w:instrText>HYPERLINK "https://www.zotero.org/google-docs/?ogla1q" \h</w:instrText>
      </w:r>
      <w:r>
        <w:fldChar w:fldCharType="separate"/>
      </w:r>
      <w:del w:id="1882" w:author="Sophie Bur" w:date="2024-03-19T11:59:00Z">
        <w:r>
          <w:delText xml:space="preserve">8. </w:delText>
        </w:r>
        <w:r>
          <w:tab/>
          <w:delText>N. Desai, P. Bala, R. Richardson, J. Raper, J. Zimmermann, B. Hayden, OpenApePose: a database of annotated ape photographs for pose estimation (2022), , doi:10.48550/arXiv.2212.00741.</w:delText>
        </w:r>
      </w:del>
      <w:ins w:id="1883" w:author="Sophie Bur" w:date="2024-03-19T11:59:00Z">
        <w:r>
          <w:t>28.</w:t>
        </w:r>
        <w:r>
          <w:tab/>
          <w:t>Marshall JT, Marshall ER. Gibbons and their territorial songs. Science. 1976;193(4249):235–7.</w:t>
        </w:r>
      </w:ins>
      <w:r>
        <w:fldChar w:fldCharType="end"/>
      </w:r>
    </w:p>
    <w:p w14:paraId="0ED01E00" w14:textId="0E471FC4" w:rsidR="0048593E" w:rsidRDefault="00000000">
      <w:pPr>
        <w:widowControl w:val="0"/>
        <w:pBdr>
          <w:top w:val="nil"/>
          <w:left w:val="nil"/>
          <w:bottom w:val="nil"/>
          <w:right w:val="nil"/>
          <w:between w:val="nil"/>
        </w:pBdr>
        <w:ind w:left="384" w:hanging="384"/>
        <w:rPr>
          <w:ins w:id="1884" w:author="Sophie Bur" w:date="2024-03-19T11:59:00Z"/>
          <w:color w:val="000000"/>
          <w:sz w:val="24"/>
          <w:szCs w:val="24"/>
        </w:rPr>
      </w:pPr>
      <w:r>
        <w:fldChar w:fldCharType="begin"/>
      </w:r>
      <w:r>
        <w:instrText>HYPERLINK "https://www.zotero.org/google-docs/?ogla1q" \h</w:instrText>
      </w:r>
      <w:r>
        <w:fldChar w:fldCharType="separate"/>
      </w:r>
      <w:del w:id="1885" w:author="Sophie Bur" w:date="2024-03-19T11:59:00Z">
        <w:r>
          <w:delText xml:space="preserve">9. </w:delText>
        </w:r>
        <w:r>
          <w:tab/>
          <w:delText xml:space="preserve">C. Wiltshire, J. Lewis-Cheetham, V. Komedová, T. Matsuzawa, K. E. Graham, C. Hobaiter, DeepWild: Application of the pose estimation tool DeepLabCut for behaviour tracking in wild chimpanzees and bonobos. </w:delText>
        </w:r>
      </w:del>
      <w:ins w:id="1886" w:author="Sophie Bur" w:date="2024-03-19T11:59:00Z">
        <w:r>
          <w:t>29.</w:t>
        </w:r>
        <w:r>
          <w:tab/>
          <w:t>De Gregorio C, Valente D, Ferrario V, Carugati F, Cristiano W, Raimondi T, et al. Who you live with and what you duet for: a review of the function of primate duets in relation to their social organization. J Comp Physiol A [Internet]. 2024 Jan 29 [cited 2024 Mar 12]; Available from: https://doi.org/10.1007/s00359-023-01689-9</w:t>
        </w:r>
      </w:ins>
      <w:r>
        <w:fldChar w:fldCharType="end"/>
      </w:r>
    </w:p>
    <w:p w14:paraId="611B8FBC" w14:textId="26BF9539" w:rsidR="0048593E" w:rsidRDefault="00000000">
      <w:pPr>
        <w:widowControl w:val="0"/>
        <w:pBdr>
          <w:top w:val="nil"/>
          <w:left w:val="nil"/>
          <w:bottom w:val="nil"/>
          <w:right w:val="nil"/>
          <w:between w:val="nil"/>
        </w:pBdr>
        <w:ind w:left="384" w:hanging="384"/>
        <w:rPr>
          <w:ins w:id="1887" w:author="Sophie Bur" w:date="2024-03-19T11:59:00Z"/>
          <w:color w:val="000000"/>
          <w:sz w:val="24"/>
          <w:szCs w:val="24"/>
        </w:rPr>
      </w:pPr>
      <w:r>
        <w:fldChar w:fldCharType="begin"/>
      </w:r>
      <w:r>
        <w:instrText>HYPERLINK "https://www.zotero.org/google-docs/?ogla1q" \h</w:instrText>
      </w:r>
      <w:r>
        <w:fldChar w:fldCharType="separate"/>
      </w:r>
      <w:del w:id="1888" w:author="Sophie Bur" w:date="2024-03-19T11:59:00Z">
        <w:r>
          <w:rPr>
            <w:i/>
          </w:rPr>
          <w:delText>Journal of Animal Ecology</w:delText>
        </w:r>
      </w:del>
      <w:ins w:id="1889" w:author="Sophie Bur" w:date="2024-03-19T11:59:00Z">
        <w:r>
          <w:t>30.</w:t>
        </w:r>
        <w:r>
          <w:tab/>
          <w:t xml:space="preserve">McAngus Todd NP, Merker B. Siamang gibbons exceed the saccular threshold: Intensity of the song of </w:t>
        </w:r>
      </w:ins>
      <w:r>
        <w:rPr>
          <w:rPrChange w:id="1890" w:author="Sophie Bur" w:date="2024-03-19T11:59:00Z">
            <w:rPr>
              <w:i/>
            </w:rPr>
          </w:rPrChange>
        </w:rPr>
        <w:fldChar w:fldCharType="end"/>
      </w:r>
      <w:r>
        <w:fldChar w:fldCharType="begin"/>
      </w:r>
      <w:r>
        <w:instrText>HYPERLINK "https://www.zotero.org/google-docs/?ogla1q" \h</w:instrText>
      </w:r>
      <w:r>
        <w:fldChar w:fldCharType="separate"/>
      </w:r>
      <w:del w:id="1891" w:author="Sophie Bur" w:date="2024-03-19T11:59:00Z">
        <w:r>
          <w:delText xml:space="preserve">. </w:delText>
        </w:r>
      </w:del>
      <w:ins w:id="1892" w:author="Sophie Bur" w:date="2024-03-19T11:59:00Z">
        <w:r>
          <w:rPr>
            <w:i/>
          </w:rPr>
          <w:t>Hylobates syndactylus</w:t>
        </w:r>
      </w:ins>
      <w:r>
        <w:rPr>
          <w:i/>
          <w:rPrChange w:id="1893" w:author="Sophie Bur" w:date="2024-03-19T11:59:00Z">
            <w:rPr/>
          </w:rPrChange>
        </w:rPr>
        <w:fldChar w:fldCharType="end"/>
      </w:r>
      <w:r>
        <w:fldChar w:fldCharType="begin"/>
      </w:r>
      <w:r>
        <w:instrText>HYPERLINK "https://www.zotero.org/google-docs/?ogla1q" \h</w:instrText>
      </w:r>
      <w:r>
        <w:fldChar w:fldCharType="separate"/>
      </w:r>
      <w:del w:id="1894" w:author="Sophie Bur" w:date="2024-03-19T11:59:00Z">
        <w:r>
          <w:rPr>
            <w:b/>
          </w:rPr>
          <w:delText>92</w:delText>
        </w:r>
      </w:del>
      <w:ins w:id="1895" w:author="Sophie Bur" w:date="2024-03-19T11:59:00Z">
        <w:r>
          <w:t>. The Journal of the Acoustical Society of America. 2004 Jun;115(6):3077–80.</w:t>
        </w:r>
      </w:ins>
      <w:r>
        <w:rPr>
          <w:rPrChange w:id="1896" w:author="Sophie Bur" w:date="2024-03-19T11:59:00Z">
            <w:rPr>
              <w:b/>
            </w:rPr>
          </w:rPrChange>
        </w:rPr>
        <w:fldChar w:fldCharType="end"/>
      </w:r>
    </w:p>
    <w:p w14:paraId="7965FFCD" w14:textId="1ECC71FE" w:rsidR="0048593E" w:rsidRDefault="00000000">
      <w:pPr>
        <w:widowControl w:val="0"/>
        <w:pBdr>
          <w:top w:val="nil"/>
          <w:left w:val="nil"/>
          <w:bottom w:val="nil"/>
          <w:right w:val="nil"/>
          <w:between w:val="nil"/>
        </w:pBdr>
        <w:ind w:left="384" w:hanging="384"/>
        <w:rPr>
          <w:color w:val="000000"/>
          <w:sz w:val="24"/>
          <w:szCs w:val="24"/>
        </w:rPr>
      </w:pPr>
      <w:r>
        <w:fldChar w:fldCharType="begin"/>
      </w:r>
      <w:r>
        <w:instrText>HYPERLINK "https://www.zotero.org/google-docs/?ogla1q" \h</w:instrText>
      </w:r>
      <w:r>
        <w:fldChar w:fldCharType="separate"/>
      </w:r>
      <w:del w:id="1897" w:author="Sophie Bur" w:date="2024-03-19T11:59:00Z">
        <w:r>
          <w:delText>, 1560–1574 (2023).</w:delText>
        </w:r>
      </w:del>
      <w:ins w:id="1898" w:author="Sophie Bur" w:date="2024-03-19T11:59:00Z">
        <w:r>
          <w:t>31.</w:t>
        </w:r>
        <w:r>
          <w:tab/>
          <w:t>Mott F. A Study by Serial Sections of the Structure of the Larynx of Hylobates syndactylus (Siamang Gibbon). Proceedings of the Zoological Society of London. 1924;94(4):1161–70.</w:t>
        </w:r>
      </w:ins>
      <w:r>
        <w:fldChar w:fldCharType="end"/>
      </w:r>
    </w:p>
    <w:p w14:paraId="591359E0" w14:textId="243DDF4A" w:rsidR="0048593E" w:rsidRDefault="00000000">
      <w:pPr>
        <w:widowControl w:val="0"/>
        <w:pBdr>
          <w:top w:val="nil"/>
          <w:left w:val="nil"/>
          <w:bottom w:val="nil"/>
          <w:right w:val="nil"/>
          <w:between w:val="nil"/>
        </w:pBdr>
        <w:ind w:left="384" w:hanging="384"/>
        <w:rPr>
          <w:ins w:id="1899" w:author="Sophie Bur" w:date="2024-03-19T11:59:00Z"/>
          <w:color w:val="000000"/>
          <w:sz w:val="24"/>
          <w:szCs w:val="24"/>
        </w:rPr>
      </w:pPr>
      <w:r>
        <w:fldChar w:fldCharType="begin"/>
      </w:r>
      <w:r>
        <w:instrText>HYPERLINK "https://www.zotero.org/google-docs/?ogla1q" \h</w:instrText>
      </w:r>
      <w:r>
        <w:fldChar w:fldCharType="separate"/>
      </w:r>
      <w:del w:id="1900" w:author="Sophie Bur" w:date="2024-03-19T11:59:00Z">
        <w:r>
          <w:delText xml:space="preserve">10. </w:delText>
        </w:r>
        <w:r>
          <w:tab/>
          <w:delText xml:space="preserve">M. Bain, A. Nagrani, D. Schofield, S. Berdugo, J. Bessa, J. Owen, K. J. Hockings, T. Matsuzawa, M. Hayashi, D. Biro, S. Carvalho, A. Zisserman, Automated audiovisual behavior recognition in wild primates. </w:delText>
        </w:r>
      </w:del>
      <w:ins w:id="1901" w:author="Sophie Bur" w:date="2024-03-19T11:59:00Z">
        <w:r>
          <w:t>32.</w:t>
        </w:r>
        <w:r>
          <w:tab/>
          <w:t>de Boer B. Acoustic analysis of primate air sacs and their effect on vocalization. J Acoust Soc Am. 2009 Dec;126(6):3329–43.</w:t>
        </w:r>
      </w:ins>
      <w:r>
        <w:fldChar w:fldCharType="end"/>
      </w:r>
    </w:p>
    <w:p w14:paraId="566BD0B2" w14:textId="74ABCE54" w:rsidR="0048593E" w:rsidRDefault="00000000">
      <w:pPr>
        <w:widowControl w:val="0"/>
        <w:pBdr>
          <w:top w:val="nil"/>
          <w:left w:val="nil"/>
          <w:bottom w:val="nil"/>
          <w:right w:val="nil"/>
          <w:between w:val="nil"/>
        </w:pBdr>
        <w:ind w:left="384" w:hanging="384"/>
        <w:rPr>
          <w:ins w:id="1902" w:author="Sophie Bur" w:date="2024-03-19T11:59:00Z"/>
          <w:color w:val="000000"/>
          <w:sz w:val="24"/>
          <w:szCs w:val="24"/>
        </w:rPr>
      </w:pPr>
      <w:r>
        <w:fldChar w:fldCharType="begin"/>
      </w:r>
      <w:r>
        <w:instrText>HYPERLINK "https://www.zotero.org/google-docs/?ogla1q" \h</w:instrText>
      </w:r>
      <w:r>
        <w:fldChar w:fldCharType="separate"/>
      </w:r>
      <w:del w:id="1903" w:author="Sophie Bur" w:date="2024-03-19T11:59:00Z">
        <w:r>
          <w:rPr>
            <w:i/>
          </w:rPr>
          <w:delText>Science Advances</w:delText>
        </w:r>
      </w:del>
      <w:ins w:id="1904" w:author="Sophie Bur" w:date="2024-03-19T11:59:00Z">
        <w:r>
          <w:t>33.</w:t>
        </w:r>
        <w:r>
          <w:tab/>
          <w:t>Osman Hill WC, Booth AH. Voice and larynx in african and asiatic colobidae. Journal of the Bombay Natural History Society. 54(2):309–21.</w:t>
        </w:r>
      </w:ins>
      <w:r>
        <w:rPr>
          <w:rPrChange w:id="1905" w:author="Sophie Bur" w:date="2024-03-19T11:59:00Z">
            <w:rPr>
              <w:i/>
            </w:rPr>
          </w:rPrChange>
        </w:rPr>
        <w:fldChar w:fldCharType="end"/>
      </w:r>
    </w:p>
    <w:p w14:paraId="01323334" w14:textId="7E177269" w:rsidR="0048593E" w:rsidRDefault="00000000">
      <w:pPr>
        <w:widowControl w:val="0"/>
        <w:pBdr>
          <w:top w:val="nil"/>
          <w:left w:val="nil"/>
          <w:bottom w:val="nil"/>
          <w:right w:val="nil"/>
          <w:between w:val="nil"/>
        </w:pBdr>
        <w:ind w:left="384" w:hanging="384"/>
        <w:rPr>
          <w:ins w:id="1906" w:author="Sophie Bur" w:date="2024-03-19T11:59:00Z"/>
          <w:color w:val="000000"/>
          <w:sz w:val="24"/>
          <w:szCs w:val="24"/>
        </w:rPr>
      </w:pPr>
      <w:r>
        <w:fldChar w:fldCharType="begin"/>
      </w:r>
      <w:r>
        <w:instrText>HYPERLINK "https://www.zotero.org/google-docs/?ogla1q" \h</w:instrText>
      </w:r>
      <w:r>
        <w:fldChar w:fldCharType="separate"/>
      </w:r>
      <w:del w:id="1907" w:author="Sophie Bur" w:date="2024-03-19T11:59:00Z">
        <w:r>
          <w:delText xml:space="preserve">. </w:delText>
        </w:r>
      </w:del>
      <w:ins w:id="1908" w:author="Sophie Bur" w:date="2024-03-19T11:59:00Z">
        <w:r>
          <w:t>34.</w:t>
        </w:r>
        <w:r>
          <w:tab/>
          <w:t>Lieberman D. The Evolution of the Human Head. Harvard University Press; 2011. 769 p.</w:t>
        </w:r>
      </w:ins>
      <w:r>
        <w:fldChar w:fldCharType="end"/>
      </w:r>
    </w:p>
    <w:p w14:paraId="7DE31300" w14:textId="648D16C3" w:rsidR="0048593E" w:rsidRDefault="00000000">
      <w:pPr>
        <w:widowControl w:val="0"/>
        <w:pBdr>
          <w:top w:val="nil"/>
          <w:left w:val="nil"/>
          <w:bottom w:val="nil"/>
          <w:right w:val="nil"/>
          <w:between w:val="nil"/>
        </w:pBdr>
        <w:ind w:left="384" w:hanging="384"/>
        <w:rPr>
          <w:ins w:id="1909" w:author="Sophie Bur" w:date="2024-03-19T11:59:00Z"/>
          <w:color w:val="000000"/>
          <w:sz w:val="24"/>
          <w:szCs w:val="24"/>
        </w:rPr>
      </w:pPr>
      <w:r>
        <w:fldChar w:fldCharType="begin"/>
      </w:r>
      <w:r>
        <w:instrText>HYPERLINK "https://www.zotero.org/google-docs/?ogla1q" \h</w:instrText>
      </w:r>
      <w:r>
        <w:fldChar w:fldCharType="separate"/>
      </w:r>
      <w:del w:id="1910" w:author="Sophie Bur" w:date="2024-03-19T11:59:00Z">
        <w:r>
          <w:rPr>
            <w:b/>
          </w:rPr>
          <w:delText>7</w:delText>
        </w:r>
      </w:del>
      <w:ins w:id="1911" w:author="Sophie Bur" w:date="2024-03-19T11:59:00Z">
        <w:r>
          <w:t>35.</w:t>
        </w:r>
        <w:r>
          <w:tab/>
          <w:t>Hastings BE. The veterinary management of a laryngeal air sac infection in a free-ranging mountain gorilla. Journal of Medical Primatology. 1991;20(7):361–4.</w:t>
        </w:r>
      </w:ins>
      <w:r>
        <w:rPr>
          <w:rPrChange w:id="1912" w:author="Sophie Bur" w:date="2024-03-19T11:59:00Z">
            <w:rPr>
              <w:b/>
            </w:rPr>
          </w:rPrChange>
        </w:rPr>
        <w:fldChar w:fldCharType="end"/>
      </w:r>
    </w:p>
    <w:p w14:paraId="0B5CE14A" w14:textId="13AF10FB" w:rsidR="0048593E" w:rsidRDefault="00000000">
      <w:pPr>
        <w:widowControl w:val="0"/>
        <w:pBdr>
          <w:top w:val="nil"/>
          <w:left w:val="nil"/>
          <w:bottom w:val="nil"/>
          <w:right w:val="nil"/>
          <w:between w:val="nil"/>
        </w:pBdr>
        <w:ind w:left="384" w:hanging="384"/>
        <w:rPr>
          <w:color w:val="000000"/>
          <w:sz w:val="24"/>
          <w:szCs w:val="24"/>
        </w:rPr>
      </w:pPr>
      <w:r>
        <w:fldChar w:fldCharType="begin"/>
      </w:r>
      <w:r>
        <w:instrText>HYPERLINK "https://www.zotero.org/google-docs/?ogla1q" \h</w:instrText>
      </w:r>
      <w:r>
        <w:fldChar w:fldCharType="separate"/>
      </w:r>
      <w:del w:id="1913" w:author="Sophie Bur" w:date="2024-03-19T11:59:00Z">
        <w:r>
          <w:delText>, eabi4883.</w:delText>
        </w:r>
      </w:del>
      <w:ins w:id="1914" w:author="Sophie Bur" w:date="2024-03-19T11:59:00Z">
        <w:r>
          <w:t>36.</w:t>
        </w:r>
        <w:r>
          <w:tab/>
          <w:t>Lowenstine LJ, Osborn KG. Respiratory System Diseases of Nonhuman Primates. Nonhuman Primates in Biomedical Research. 2012;413–81.</w:t>
        </w:r>
      </w:ins>
      <w:r>
        <w:fldChar w:fldCharType="end"/>
      </w:r>
    </w:p>
    <w:p w14:paraId="053B7D52" w14:textId="3E2B345E" w:rsidR="0048593E" w:rsidRDefault="00000000">
      <w:pPr>
        <w:widowControl w:val="0"/>
        <w:pBdr>
          <w:top w:val="nil"/>
          <w:left w:val="nil"/>
          <w:bottom w:val="nil"/>
          <w:right w:val="nil"/>
          <w:between w:val="nil"/>
        </w:pBdr>
        <w:ind w:left="384" w:hanging="384"/>
        <w:rPr>
          <w:ins w:id="1915" w:author="Sophie Bur" w:date="2024-03-19T11:59:00Z"/>
          <w:color w:val="000000"/>
          <w:sz w:val="24"/>
          <w:szCs w:val="24"/>
        </w:rPr>
      </w:pPr>
      <w:r>
        <w:fldChar w:fldCharType="begin"/>
      </w:r>
      <w:r>
        <w:instrText>HYPERLINK "https://www.zotero.org/google-docs/?ogla1q" \h</w:instrText>
      </w:r>
      <w:r>
        <w:fldChar w:fldCharType="separate"/>
      </w:r>
      <w:del w:id="1916" w:author="Sophie Bur" w:date="2024-03-19T11:59:00Z">
        <w:r>
          <w:delText xml:space="preserve">11. </w:delText>
        </w:r>
        <w:r>
          <w:tab/>
          <w:delText xml:space="preserve">M. T. Turvey, S. T. Fonseca, The medium of haptic perception: A tensegrity hypothesis. </w:delText>
        </w:r>
      </w:del>
      <w:ins w:id="1917" w:author="Sophie Bur" w:date="2024-03-19T11:59:00Z">
        <w:r>
          <w:t>37.</w:t>
        </w:r>
        <w:r>
          <w:tab/>
          <w:t>Kumar S, Fox B, Owston M, Hubbard GB, Dick EJ. Pathology of spontaneous air sacculitis in 37 baboons and seven chimpanzees and a brief review of the literature. J Med Primatol. 2012 Aug;41(4):266–77.</w:t>
        </w:r>
      </w:ins>
      <w:r>
        <w:fldChar w:fldCharType="end"/>
      </w:r>
    </w:p>
    <w:p w14:paraId="5643776C" w14:textId="1A84C30E" w:rsidR="0048593E" w:rsidRDefault="00000000">
      <w:pPr>
        <w:widowControl w:val="0"/>
        <w:pBdr>
          <w:top w:val="nil"/>
          <w:left w:val="nil"/>
          <w:bottom w:val="nil"/>
          <w:right w:val="nil"/>
          <w:between w:val="nil"/>
        </w:pBdr>
        <w:ind w:left="384" w:hanging="384"/>
        <w:rPr>
          <w:ins w:id="1918" w:author="Sophie Bur" w:date="2024-03-19T11:59:00Z"/>
          <w:color w:val="000000"/>
          <w:sz w:val="24"/>
          <w:szCs w:val="24"/>
        </w:rPr>
      </w:pPr>
      <w:r>
        <w:fldChar w:fldCharType="begin"/>
      </w:r>
      <w:r>
        <w:instrText>HYPERLINK "https://www.zotero.org/google-docs/?ogla1q" \h</w:instrText>
      </w:r>
      <w:r>
        <w:fldChar w:fldCharType="separate"/>
      </w:r>
      <w:del w:id="1919" w:author="Sophie Bur" w:date="2024-03-19T11:59:00Z">
        <w:r>
          <w:rPr>
            <w:i/>
          </w:rPr>
          <w:delText>Journal of Motor Behavior</w:delText>
        </w:r>
      </w:del>
      <w:ins w:id="1920" w:author="Sophie Bur" w:date="2024-03-19T11:59:00Z">
        <w:r>
          <w:t>38.</w:t>
        </w:r>
        <w:r>
          <w:tab/>
          <w:t>Hewitt G, MacLarnon A, Jones KE. The functions of laryngeal air sacs in primates: A new hypothesis. FPR. 2002;73(2–3):70–94.</w:t>
        </w:r>
      </w:ins>
      <w:r>
        <w:rPr>
          <w:rPrChange w:id="1921" w:author="Sophie Bur" w:date="2024-03-19T11:59:00Z">
            <w:rPr>
              <w:i/>
            </w:rPr>
          </w:rPrChange>
        </w:rPr>
        <w:fldChar w:fldCharType="end"/>
      </w:r>
    </w:p>
    <w:p w14:paraId="754952C2" w14:textId="723BBFCF" w:rsidR="0048593E" w:rsidRDefault="00000000">
      <w:pPr>
        <w:widowControl w:val="0"/>
        <w:pBdr>
          <w:top w:val="nil"/>
          <w:left w:val="nil"/>
          <w:bottom w:val="nil"/>
          <w:right w:val="nil"/>
          <w:between w:val="nil"/>
        </w:pBdr>
        <w:ind w:left="384" w:hanging="384"/>
        <w:rPr>
          <w:ins w:id="1922" w:author="Sophie Bur" w:date="2024-03-19T11:59:00Z"/>
          <w:color w:val="000000"/>
          <w:sz w:val="24"/>
          <w:szCs w:val="24"/>
        </w:rPr>
      </w:pPr>
      <w:r>
        <w:lastRenderedPageBreak/>
        <w:fldChar w:fldCharType="begin"/>
      </w:r>
      <w:r>
        <w:instrText>HYPERLINK "https://www.zotero.org/google-docs/?ogla1q" \h</w:instrText>
      </w:r>
      <w:r>
        <w:fldChar w:fldCharType="separate"/>
      </w:r>
      <w:del w:id="1923" w:author="Sophie Bur" w:date="2024-03-19T11:59:00Z">
        <w:r>
          <w:delText xml:space="preserve">. </w:delText>
        </w:r>
      </w:del>
      <w:ins w:id="1924" w:author="Sophie Bur" w:date="2024-03-19T11:59:00Z">
        <w:r>
          <w:t>39.</w:t>
        </w:r>
        <w:r>
          <w:tab/>
          <w:t>Hayama S. The origin of the completely closed glottis. Why does not the monkey fall from a tree? Primate Research. 1996;12(2):179–206.</w:t>
        </w:r>
      </w:ins>
      <w:r>
        <w:fldChar w:fldCharType="end"/>
      </w:r>
    </w:p>
    <w:p w14:paraId="18F8C53B" w14:textId="793A4C3A" w:rsidR="0048593E" w:rsidRDefault="00000000">
      <w:pPr>
        <w:widowControl w:val="0"/>
        <w:pBdr>
          <w:top w:val="nil"/>
          <w:left w:val="nil"/>
          <w:bottom w:val="nil"/>
          <w:right w:val="nil"/>
          <w:between w:val="nil"/>
        </w:pBdr>
        <w:ind w:left="384" w:hanging="384"/>
        <w:rPr>
          <w:ins w:id="1925" w:author="Sophie Bur" w:date="2024-03-19T11:59:00Z"/>
          <w:color w:val="000000"/>
          <w:sz w:val="24"/>
          <w:szCs w:val="24"/>
        </w:rPr>
      </w:pPr>
      <w:r>
        <w:fldChar w:fldCharType="begin"/>
      </w:r>
      <w:r>
        <w:instrText>HYPERLINK "https://www.zotero.org/google-docs/?ogla1q" \h</w:instrText>
      </w:r>
      <w:r>
        <w:fldChar w:fldCharType="separate"/>
      </w:r>
      <w:del w:id="1926" w:author="Sophie Bur" w:date="2024-03-19T11:59:00Z">
        <w:r>
          <w:rPr>
            <w:b/>
          </w:rPr>
          <w:delText>46</w:delText>
        </w:r>
      </w:del>
      <w:ins w:id="1927" w:author="Sophie Bur" w:date="2024-03-19T11:59:00Z">
        <w:r>
          <w:t>40.</w:t>
        </w:r>
        <w:r>
          <w:tab/>
          <w:t>Harrison DFN. The Anatomy and Physiology of the Mammalian Larynx [Internet]. Cambridge: Cambridge University Press; 1995 [cited 2022 May 28]. Available from: https://www.cambridge.org/core/books/anatomy-and-physiology-of-the-mammalian-larynx/374FE10734305D20EFFF480DA818F535</w:t>
        </w:r>
      </w:ins>
      <w:r>
        <w:rPr>
          <w:rPrChange w:id="1928" w:author="Sophie Bur" w:date="2024-03-19T11:59:00Z">
            <w:rPr>
              <w:b/>
            </w:rPr>
          </w:rPrChange>
        </w:rPr>
        <w:fldChar w:fldCharType="end"/>
      </w:r>
    </w:p>
    <w:p w14:paraId="1AB31984" w14:textId="4C8B39CA" w:rsidR="0048593E" w:rsidRDefault="00000000">
      <w:pPr>
        <w:widowControl w:val="0"/>
        <w:pBdr>
          <w:top w:val="nil"/>
          <w:left w:val="nil"/>
          <w:bottom w:val="nil"/>
          <w:right w:val="nil"/>
          <w:between w:val="nil"/>
        </w:pBdr>
        <w:ind w:left="384" w:hanging="384"/>
        <w:rPr>
          <w:color w:val="000000"/>
          <w:sz w:val="24"/>
          <w:szCs w:val="24"/>
        </w:rPr>
      </w:pPr>
      <w:r>
        <w:fldChar w:fldCharType="begin"/>
      </w:r>
      <w:r>
        <w:instrText>HYPERLINK "https://www.zotero.org/google-docs/?ogla1q" \h</w:instrText>
      </w:r>
      <w:r>
        <w:fldChar w:fldCharType="separate"/>
      </w:r>
      <w:del w:id="1929" w:author="Sophie Bur" w:date="2024-03-19T11:59:00Z">
        <w:r>
          <w:delText>, 143–187 (2014).</w:delText>
        </w:r>
      </w:del>
      <w:ins w:id="1930" w:author="Sophie Bur" w:date="2024-03-19T11:59:00Z">
        <w:r>
          <w:t>41.</w:t>
        </w:r>
        <w:r>
          <w:tab/>
          <w:t>Partan SR, Marler P. Communication Goes Multimodal. Science. 1999 Feb 26;283(5406):1272–3.</w:t>
        </w:r>
      </w:ins>
      <w:r>
        <w:fldChar w:fldCharType="end"/>
      </w:r>
    </w:p>
    <w:p w14:paraId="63E68F74" w14:textId="1434E9CE" w:rsidR="0048593E" w:rsidRDefault="00000000">
      <w:pPr>
        <w:widowControl w:val="0"/>
        <w:pBdr>
          <w:top w:val="nil"/>
          <w:left w:val="nil"/>
          <w:bottom w:val="nil"/>
          <w:right w:val="nil"/>
          <w:between w:val="nil"/>
        </w:pBdr>
        <w:ind w:left="384" w:hanging="384"/>
        <w:rPr>
          <w:ins w:id="1931" w:author="Sophie Bur" w:date="2024-03-19T11:59:00Z"/>
          <w:color w:val="000000"/>
          <w:sz w:val="24"/>
          <w:szCs w:val="24"/>
        </w:rPr>
      </w:pPr>
      <w:r>
        <w:fldChar w:fldCharType="begin"/>
      </w:r>
      <w:r>
        <w:instrText>HYPERLINK "https://www.zotero.org/google-docs/?ogla1q" \h</w:instrText>
      </w:r>
      <w:r>
        <w:fldChar w:fldCharType="separate"/>
      </w:r>
      <w:del w:id="1932" w:author="Sophie Bur" w:date="2024-03-19T11:59:00Z">
        <w:r>
          <w:delText xml:space="preserve">12. </w:delText>
        </w:r>
        <w:r>
          <w:tab/>
          <w:delText xml:space="preserve">D. E. Ingber, Tensegrity I. Cell structure and hierarchical systems biology. </w:delText>
        </w:r>
      </w:del>
      <w:ins w:id="1933" w:author="Sophie Bur" w:date="2024-03-19T11:59:00Z">
        <w:r>
          <w:t>42.</w:t>
        </w:r>
        <w:r>
          <w:tab/>
          <w:t>Lameira AR, Wich SA. Orangutan Long Call Degradation and Individuality Over Distance: A Playback Approach. Int J Primatol. 2008 Jun 1;29(3):615–25.</w:t>
        </w:r>
      </w:ins>
      <w:r>
        <w:fldChar w:fldCharType="end"/>
      </w:r>
    </w:p>
    <w:p w14:paraId="1F1A3F51" w14:textId="4CFA3B22" w:rsidR="0048593E" w:rsidRDefault="00000000">
      <w:pPr>
        <w:widowControl w:val="0"/>
        <w:pBdr>
          <w:top w:val="nil"/>
          <w:left w:val="nil"/>
          <w:bottom w:val="nil"/>
          <w:right w:val="nil"/>
          <w:between w:val="nil"/>
        </w:pBdr>
        <w:ind w:left="384" w:hanging="384"/>
        <w:rPr>
          <w:ins w:id="1934" w:author="Sophie Bur" w:date="2024-03-19T11:59:00Z"/>
          <w:color w:val="000000"/>
          <w:sz w:val="24"/>
          <w:szCs w:val="24"/>
        </w:rPr>
      </w:pPr>
      <w:r>
        <w:fldChar w:fldCharType="begin"/>
      </w:r>
      <w:r>
        <w:instrText>HYPERLINK "https://www.zotero.org/google-docs/?ogla1q" \h</w:instrText>
      </w:r>
      <w:r>
        <w:fldChar w:fldCharType="separate"/>
      </w:r>
      <w:del w:id="1935" w:author="Sophie Bur" w:date="2024-03-19T11:59:00Z">
        <w:r>
          <w:rPr>
            <w:i/>
          </w:rPr>
          <w:delText>J Cell Sci</w:delText>
        </w:r>
      </w:del>
      <w:ins w:id="1936" w:author="Sophie Bur" w:date="2024-03-19T11:59:00Z">
        <w:r>
          <w:t>43.</w:t>
        </w:r>
        <w:r>
          <w:tab/>
          <w:t>de Cunha RGT, de Oliveira DAG, Holzmann I, Kitchen DM. Production of Loud and Quiet Calls in Howler Monkeys. In: Kowalewski MM, Garber PA, Cortés-Ortiz L, Urbani B, Youlatos D, editors. Howler Monkeys: Adaptive Radiation, Systematics, and Morphology [Internet]. New York, NY: Springer; 2015 [cited 2024 Mar 6]. p. 337–68. (Developments in Primatology: Progress and Prospects). Available from: https://doi.org/10.1007/978-1-4939-1957-4_13</w:t>
        </w:r>
      </w:ins>
      <w:r>
        <w:rPr>
          <w:rPrChange w:id="1937" w:author="Sophie Bur" w:date="2024-03-19T11:59:00Z">
            <w:rPr>
              <w:i/>
            </w:rPr>
          </w:rPrChange>
        </w:rPr>
        <w:fldChar w:fldCharType="end"/>
      </w:r>
    </w:p>
    <w:p w14:paraId="4CFBC8A9" w14:textId="36BB6324" w:rsidR="0048593E" w:rsidRDefault="00000000">
      <w:pPr>
        <w:widowControl w:val="0"/>
        <w:pBdr>
          <w:top w:val="nil"/>
          <w:left w:val="nil"/>
          <w:bottom w:val="nil"/>
          <w:right w:val="nil"/>
          <w:between w:val="nil"/>
        </w:pBdr>
        <w:ind w:left="384" w:hanging="384"/>
        <w:rPr>
          <w:ins w:id="1938" w:author="Sophie Bur" w:date="2024-03-19T11:59:00Z"/>
          <w:color w:val="000000"/>
          <w:sz w:val="24"/>
          <w:szCs w:val="24"/>
        </w:rPr>
      </w:pPr>
      <w:r>
        <w:fldChar w:fldCharType="begin"/>
      </w:r>
      <w:r>
        <w:instrText>HYPERLINK "https://www.zotero.org/google-docs/?ogla1q" \h</w:instrText>
      </w:r>
      <w:r>
        <w:fldChar w:fldCharType="separate"/>
      </w:r>
      <w:del w:id="1939" w:author="Sophie Bur" w:date="2024-03-19T11:59:00Z">
        <w:r>
          <w:delText xml:space="preserve">. </w:delText>
        </w:r>
      </w:del>
      <w:ins w:id="1940" w:author="Sophie Bur" w:date="2024-03-19T11:59:00Z">
        <w:r>
          <w:t>44.</w:t>
        </w:r>
        <w:r>
          <w:tab/>
          <w:t>Ekström AG, Moran S, Sundberg J, Lameira A. PREQUEL: Supervised phonetic approaches to analyses of great ape quasi-vowels. In: 20th International Congress of Phonetic Sciences [Internet]. Guarant International; 2023 [cited 2024 Mar 6]. p. 3076–80. Available from: https://osf.io/8aeh4</w:t>
        </w:r>
      </w:ins>
      <w:r>
        <w:fldChar w:fldCharType="end"/>
      </w:r>
    </w:p>
    <w:p w14:paraId="724DEB1C" w14:textId="4DD7231C" w:rsidR="0048593E" w:rsidRDefault="00000000">
      <w:pPr>
        <w:widowControl w:val="0"/>
        <w:pBdr>
          <w:top w:val="nil"/>
          <w:left w:val="nil"/>
          <w:bottom w:val="nil"/>
          <w:right w:val="nil"/>
          <w:between w:val="nil"/>
        </w:pBdr>
        <w:ind w:left="384" w:hanging="384"/>
        <w:rPr>
          <w:ins w:id="1941" w:author="Sophie Bur" w:date="2024-03-19T11:59:00Z"/>
          <w:color w:val="000000"/>
          <w:sz w:val="24"/>
          <w:szCs w:val="24"/>
        </w:rPr>
      </w:pPr>
      <w:r>
        <w:fldChar w:fldCharType="begin"/>
      </w:r>
      <w:r>
        <w:instrText>HYPERLINK "https://www.zotero.org/google-docs/?ogla1q" \h</w:instrText>
      </w:r>
      <w:r>
        <w:fldChar w:fldCharType="separate"/>
      </w:r>
      <w:del w:id="1942" w:author="Sophie Bur" w:date="2024-03-19T11:59:00Z">
        <w:r>
          <w:rPr>
            <w:b/>
          </w:rPr>
          <w:delText>116</w:delText>
        </w:r>
      </w:del>
      <w:ins w:id="1943" w:author="Sophie Bur" w:date="2024-03-19T11:59:00Z">
        <w:r>
          <w:t>45.</w:t>
        </w:r>
        <w:r>
          <w:tab/>
          <w:t>Owren MJ, Seyfarth RM, Cheney DL. The acoustic features of vowel-like grunt calls in chacma baboons (Papio cyncephalus ursinus): implications for production processes and functions. J Acoust Soc Am. 1997 May;101(5 Pt 1):2951–63.</w:t>
        </w:r>
      </w:ins>
      <w:r>
        <w:rPr>
          <w:rPrChange w:id="1944" w:author="Sophie Bur" w:date="2024-03-19T11:59:00Z">
            <w:rPr>
              <w:b/>
            </w:rPr>
          </w:rPrChange>
        </w:rPr>
        <w:fldChar w:fldCharType="end"/>
      </w:r>
    </w:p>
    <w:p w14:paraId="32418AB5" w14:textId="516ACA81" w:rsidR="0048593E" w:rsidRDefault="00000000">
      <w:pPr>
        <w:widowControl w:val="0"/>
        <w:pBdr>
          <w:top w:val="nil"/>
          <w:left w:val="nil"/>
          <w:bottom w:val="nil"/>
          <w:right w:val="nil"/>
          <w:between w:val="nil"/>
        </w:pBdr>
        <w:ind w:left="384" w:hanging="384"/>
        <w:rPr>
          <w:color w:val="000000"/>
          <w:sz w:val="24"/>
          <w:szCs w:val="24"/>
        </w:rPr>
      </w:pPr>
      <w:r>
        <w:fldChar w:fldCharType="begin"/>
      </w:r>
      <w:r>
        <w:instrText>HYPERLINK "https://www.zotero.org/google-docs/?ogla1q" \h</w:instrText>
      </w:r>
      <w:r>
        <w:fldChar w:fldCharType="separate"/>
      </w:r>
      <w:del w:id="1945" w:author="Sophie Bur" w:date="2024-03-19T11:59:00Z">
        <w:r>
          <w:delText>, 1157–1173 (2003).</w:delText>
        </w:r>
      </w:del>
      <w:ins w:id="1946" w:author="Sophie Bur" w:date="2024-03-19T11:59:00Z">
        <w:r>
          <w:t>46.</w:t>
        </w:r>
        <w:r>
          <w:tab/>
          <w:t>Fitch WT. The Biology and Evolution of Speech: A Comparative Analysis. Annual Review of Linguistics. 2018;4(1):255–79.</w:t>
        </w:r>
      </w:ins>
      <w:r>
        <w:fldChar w:fldCharType="end"/>
      </w:r>
    </w:p>
    <w:p w14:paraId="17730D36" w14:textId="08E78ED5" w:rsidR="0048593E" w:rsidRDefault="00000000">
      <w:pPr>
        <w:widowControl w:val="0"/>
        <w:pBdr>
          <w:top w:val="nil"/>
          <w:left w:val="nil"/>
          <w:bottom w:val="nil"/>
          <w:right w:val="nil"/>
          <w:between w:val="nil"/>
        </w:pBdr>
        <w:ind w:left="384" w:hanging="384"/>
        <w:rPr>
          <w:ins w:id="1947" w:author="Sophie Bur" w:date="2024-03-19T11:59:00Z"/>
          <w:color w:val="000000"/>
          <w:sz w:val="24"/>
          <w:szCs w:val="24"/>
        </w:rPr>
      </w:pPr>
      <w:r>
        <w:fldChar w:fldCharType="begin"/>
      </w:r>
      <w:r>
        <w:instrText>HYPERLINK "https://www.zotero.org/google-docs/?ogla1q" \h</w:instrText>
      </w:r>
      <w:r>
        <w:fldChar w:fldCharType="separate"/>
      </w:r>
      <w:del w:id="1948" w:author="Sophie Bur" w:date="2024-03-19T11:59:00Z">
        <w:r>
          <w:delText xml:space="preserve">13. </w:delText>
        </w:r>
        <w:r>
          <w:tab/>
          <w:delText xml:space="preserve">M. Perlman, R. Salmi, Gorillas may use their laryngeal air sacs for whinny-type vocalizations and male display. </w:delText>
        </w:r>
      </w:del>
      <w:ins w:id="1949" w:author="Sophie Bur" w:date="2024-03-19T11:59:00Z">
        <w:r>
          <w:t>47.</w:t>
        </w:r>
        <w:r>
          <w:tab/>
          <w:t>Alemseged Z, Spoor F, Kimbel WH, Bobe R, Geraads D, Reed D, et al. A juvenile early hominin skeleton from Dikika, Ethiopia. Nature. 2006 Sep;443(7109):296–301.</w:t>
        </w:r>
      </w:ins>
      <w:r>
        <w:fldChar w:fldCharType="end"/>
      </w:r>
    </w:p>
    <w:p w14:paraId="33CE80B9" w14:textId="365F3E4C" w:rsidR="0048593E" w:rsidRDefault="00000000">
      <w:pPr>
        <w:widowControl w:val="0"/>
        <w:pBdr>
          <w:top w:val="nil"/>
          <w:left w:val="nil"/>
          <w:bottom w:val="nil"/>
          <w:right w:val="nil"/>
          <w:between w:val="nil"/>
        </w:pBdr>
        <w:ind w:left="384" w:hanging="384"/>
        <w:rPr>
          <w:ins w:id="1950" w:author="Sophie Bur" w:date="2024-03-19T11:59:00Z"/>
          <w:color w:val="000000"/>
          <w:sz w:val="24"/>
          <w:szCs w:val="24"/>
        </w:rPr>
      </w:pPr>
      <w:r>
        <w:fldChar w:fldCharType="begin"/>
      </w:r>
      <w:r>
        <w:instrText>HYPERLINK "https://www.zotero.org/google-docs/?ogla1q" \h</w:instrText>
      </w:r>
      <w:r>
        <w:fldChar w:fldCharType="separate"/>
      </w:r>
      <w:del w:id="1951" w:author="Sophie Bur" w:date="2024-03-19T11:59:00Z">
        <w:r>
          <w:rPr>
            <w:i/>
          </w:rPr>
          <w:delText>Journal of Language Evolution</w:delText>
        </w:r>
      </w:del>
      <w:ins w:id="1952" w:author="Sophie Bur" w:date="2024-03-19T11:59:00Z">
        <w:r>
          <w:t>48.</w:t>
        </w:r>
        <w:r>
          <w:tab/>
          <w:t>Martínez I, Arsuaga JL, Quam R, Carretero JM, Gracia A, Rodríguez L. Human hyoid bones from the middle Pleistocene site of the Sima de los Huesos (Sierra de Atapuerca, Spain). Journal of Human Evolution. 2008 Jan 1;54(1):118–24.</w:t>
        </w:r>
      </w:ins>
      <w:r>
        <w:rPr>
          <w:rPrChange w:id="1953" w:author="Sophie Bur" w:date="2024-03-19T11:59:00Z">
            <w:rPr>
              <w:i/>
            </w:rPr>
          </w:rPrChange>
        </w:rPr>
        <w:fldChar w:fldCharType="end"/>
      </w:r>
    </w:p>
    <w:p w14:paraId="142D0437" w14:textId="7EE5B6EF" w:rsidR="0048593E" w:rsidRDefault="00000000">
      <w:pPr>
        <w:widowControl w:val="0"/>
        <w:pBdr>
          <w:top w:val="nil"/>
          <w:left w:val="nil"/>
          <w:bottom w:val="nil"/>
          <w:right w:val="nil"/>
          <w:between w:val="nil"/>
        </w:pBdr>
        <w:ind w:left="384" w:hanging="384"/>
        <w:rPr>
          <w:ins w:id="1954" w:author="Sophie Bur" w:date="2024-03-19T11:59:00Z"/>
          <w:color w:val="000000"/>
          <w:sz w:val="24"/>
          <w:szCs w:val="24"/>
        </w:rPr>
      </w:pPr>
      <w:r>
        <w:fldChar w:fldCharType="begin"/>
      </w:r>
      <w:r>
        <w:instrText>HYPERLINK "https://www.zotero.org/google-docs/?ogla1q" \h</w:instrText>
      </w:r>
      <w:r>
        <w:fldChar w:fldCharType="separate"/>
      </w:r>
      <w:del w:id="1955" w:author="Sophie Bur" w:date="2024-03-19T11:59:00Z">
        <w:r>
          <w:delText xml:space="preserve">. </w:delText>
        </w:r>
      </w:del>
      <w:ins w:id="1956" w:author="Sophie Bur" w:date="2024-03-19T11:59:00Z">
        <w:r>
          <w:t>49.</w:t>
        </w:r>
        <w:r>
          <w:tab/>
          <w:t>Giovannello J, Grieco RV, Bartone NF. Laryngocele. American Journal of Roentgenology. 1970 Apr;108(4):825–9.</w:t>
        </w:r>
      </w:ins>
      <w:r>
        <w:fldChar w:fldCharType="end"/>
      </w:r>
    </w:p>
    <w:p w14:paraId="1E075EA4" w14:textId="4DA7DA0C" w:rsidR="0048593E" w:rsidRDefault="00000000">
      <w:pPr>
        <w:widowControl w:val="0"/>
        <w:pBdr>
          <w:top w:val="nil"/>
          <w:left w:val="nil"/>
          <w:bottom w:val="nil"/>
          <w:right w:val="nil"/>
          <w:between w:val="nil"/>
        </w:pBdr>
        <w:ind w:left="384" w:hanging="384"/>
        <w:rPr>
          <w:ins w:id="1957" w:author="Sophie Bur" w:date="2024-03-19T11:59:00Z"/>
          <w:color w:val="000000"/>
          <w:sz w:val="24"/>
          <w:szCs w:val="24"/>
        </w:rPr>
      </w:pPr>
      <w:r>
        <w:fldChar w:fldCharType="begin"/>
      </w:r>
      <w:r>
        <w:instrText>HYPERLINK "https://www.zotero.org/google-docs/?ogla1q" \h</w:instrText>
      </w:r>
      <w:r>
        <w:fldChar w:fldCharType="separate"/>
      </w:r>
      <w:del w:id="1958" w:author="Sophie Bur" w:date="2024-03-19T11:59:00Z">
        <w:r>
          <w:rPr>
            <w:b/>
          </w:rPr>
          <w:delText>2</w:delText>
        </w:r>
      </w:del>
      <w:ins w:id="1959" w:author="Sophie Bur" w:date="2024-03-19T11:59:00Z">
        <w:r>
          <w:t>50.</w:t>
        </w:r>
        <w:r>
          <w:tab/>
          <w:t>Landau UM. Estimation of a circular arc center and its radius. Computer Vision, Graphics, and Image Processing. 1987 Jun 1;38(3):317–26.</w:t>
        </w:r>
      </w:ins>
      <w:r>
        <w:rPr>
          <w:rPrChange w:id="1960" w:author="Sophie Bur" w:date="2024-03-19T11:59:00Z">
            <w:rPr>
              <w:b/>
            </w:rPr>
          </w:rPrChange>
        </w:rPr>
        <w:fldChar w:fldCharType="end"/>
      </w:r>
    </w:p>
    <w:p w14:paraId="1BC676F2" w14:textId="3B64D580" w:rsidR="0048593E" w:rsidRDefault="00000000">
      <w:pPr>
        <w:widowControl w:val="0"/>
        <w:pBdr>
          <w:top w:val="nil"/>
          <w:left w:val="nil"/>
          <w:bottom w:val="nil"/>
          <w:right w:val="nil"/>
          <w:between w:val="nil"/>
        </w:pBdr>
        <w:ind w:left="384" w:hanging="384"/>
        <w:rPr>
          <w:color w:val="000000"/>
          <w:sz w:val="24"/>
          <w:szCs w:val="24"/>
        </w:rPr>
      </w:pPr>
      <w:r>
        <w:fldChar w:fldCharType="begin"/>
      </w:r>
      <w:r>
        <w:instrText>HYPERLINK "https://www.zotero.org/google-docs/?ogla1q" \h</w:instrText>
      </w:r>
      <w:r>
        <w:fldChar w:fldCharType="separate"/>
      </w:r>
      <w:del w:id="1961" w:author="Sophie Bur" w:date="2024-03-19T11:59:00Z">
        <w:r>
          <w:delText>, 126–140 (2017).</w:delText>
        </w:r>
      </w:del>
      <w:ins w:id="1962" w:author="Sophie Bur" w:date="2024-03-19T11:59:00Z">
        <w:r>
          <w:t>51.</w:t>
        </w:r>
        <w:r>
          <w:tab/>
          <w:t>R Core Team. R: A Language and Environment for Statistical Computing. Vienna, Austria: R Foundation for Statistical Computing; 2020.</w:t>
        </w:r>
      </w:ins>
      <w:r>
        <w:fldChar w:fldCharType="end"/>
      </w:r>
    </w:p>
    <w:p w14:paraId="27CDF2B0" w14:textId="265F72DB" w:rsidR="0048593E" w:rsidRDefault="00000000">
      <w:pPr>
        <w:widowControl w:val="0"/>
        <w:pBdr>
          <w:top w:val="nil"/>
          <w:left w:val="nil"/>
          <w:bottom w:val="nil"/>
          <w:right w:val="nil"/>
          <w:between w:val="nil"/>
        </w:pBdr>
        <w:ind w:left="384" w:hanging="384"/>
        <w:rPr>
          <w:ins w:id="1963" w:author="Sophie Bur" w:date="2024-03-19T11:59:00Z"/>
          <w:color w:val="000000"/>
          <w:sz w:val="24"/>
          <w:szCs w:val="24"/>
        </w:rPr>
      </w:pPr>
      <w:r>
        <w:fldChar w:fldCharType="begin"/>
      </w:r>
      <w:r>
        <w:instrText>HYPERLINK "https://www.zotero.org/google-docs/?ogla1q" \h</w:instrText>
      </w:r>
      <w:r>
        <w:fldChar w:fldCharType="separate"/>
      </w:r>
      <w:del w:id="1964" w:author="Sophie Bur" w:date="2024-03-19T11:59:00Z">
        <w:r>
          <w:delText xml:space="preserve">14. </w:delText>
        </w:r>
        <w:r>
          <w:tab/>
          <w:delText xml:space="preserve">A. H. Krakauer, M. Tyrrell, K. Lehmann, N. Losin, F. Goller, G. L. Patricelli, Vocal and anatomical evidence for two-voiced sound production in the greater sage-grouse Centrocercus urophasianus. </w:delText>
        </w:r>
      </w:del>
      <w:ins w:id="1965" w:author="Sophie Bur" w:date="2024-03-19T11:59:00Z">
        <w:r>
          <w:t>52.</w:t>
        </w:r>
        <w:r>
          <w:tab/>
          <w:t>Anikin A. soundgen: Sound Synthesis and Acoustic Analysis [Internet]. 2023 [cited 2023 Jul 27]. Available from: https://cran.r-project.org/web/packages/soundgen/index.html</w:t>
        </w:r>
      </w:ins>
      <w:r>
        <w:fldChar w:fldCharType="end"/>
      </w:r>
    </w:p>
    <w:p w14:paraId="22E41C70" w14:textId="36C60FDB" w:rsidR="0048593E" w:rsidRDefault="00000000">
      <w:pPr>
        <w:widowControl w:val="0"/>
        <w:pBdr>
          <w:top w:val="nil"/>
          <w:left w:val="nil"/>
          <w:bottom w:val="nil"/>
          <w:right w:val="nil"/>
          <w:between w:val="nil"/>
        </w:pBdr>
        <w:ind w:left="384" w:hanging="384"/>
        <w:rPr>
          <w:ins w:id="1966" w:author="Sophie Bur" w:date="2024-03-19T11:59:00Z"/>
          <w:color w:val="000000"/>
          <w:sz w:val="24"/>
          <w:szCs w:val="24"/>
        </w:rPr>
      </w:pPr>
      <w:r>
        <w:fldChar w:fldCharType="begin"/>
      </w:r>
      <w:r>
        <w:instrText>HYPERLINK "https://www.zotero.org/google-docs/?ogla1q" \h</w:instrText>
      </w:r>
      <w:r>
        <w:fldChar w:fldCharType="separate"/>
      </w:r>
      <w:del w:id="1967" w:author="Sophie Bur" w:date="2024-03-19T11:59:00Z">
        <w:r>
          <w:rPr>
            <w:i/>
          </w:rPr>
          <w:delText>Journal of Experimental Biology</w:delText>
        </w:r>
      </w:del>
      <w:ins w:id="1968" w:author="Sophie Bur" w:date="2024-03-19T11:59:00Z">
        <w:r>
          <w:t>53.</w:t>
        </w:r>
        <w:r>
          <w:tab/>
          <w:t>Koda H, Nishimura T, Tokuda IT, Oyakawa C, Nihonmatsu T, Masataka N. Soprano singing in gibbons. American Journal of Physical Anthropology. 2012;149(3):347–55.</w:t>
        </w:r>
      </w:ins>
      <w:r>
        <w:rPr>
          <w:rPrChange w:id="1969" w:author="Sophie Bur" w:date="2024-03-19T11:59:00Z">
            <w:rPr>
              <w:i/>
            </w:rPr>
          </w:rPrChange>
        </w:rPr>
        <w:fldChar w:fldCharType="end"/>
      </w:r>
    </w:p>
    <w:p w14:paraId="2423A7A4" w14:textId="675B054B" w:rsidR="0048593E" w:rsidRDefault="00000000">
      <w:pPr>
        <w:widowControl w:val="0"/>
        <w:pBdr>
          <w:top w:val="nil"/>
          <w:left w:val="nil"/>
          <w:bottom w:val="nil"/>
          <w:right w:val="nil"/>
          <w:between w:val="nil"/>
        </w:pBdr>
        <w:ind w:left="384" w:hanging="384"/>
        <w:rPr>
          <w:ins w:id="1970" w:author="Sophie Bur" w:date="2024-03-19T11:59:00Z"/>
          <w:color w:val="000000"/>
          <w:sz w:val="24"/>
          <w:szCs w:val="24"/>
        </w:rPr>
      </w:pPr>
      <w:r>
        <w:fldChar w:fldCharType="begin"/>
      </w:r>
      <w:r>
        <w:instrText>HYPERLINK "https://www.zotero.org/google-docs/?ogla1q" \h</w:instrText>
      </w:r>
      <w:r>
        <w:fldChar w:fldCharType="separate"/>
      </w:r>
      <w:del w:id="1971" w:author="Sophie Bur" w:date="2024-03-19T11:59:00Z">
        <w:r>
          <w:delText xml:space="preserve">. </w:delText>
        </w:r>
      </w:del>
      <w:ins w:id="1972" w:author="Sophie Bur" w:date="2024-03-19T11:59:00Z">
        <w:r>
          <w:t>54.</w:t>
        </w:r>
        <w:r>
          <w:tab/>
          <w:t>Ye S, Filippova A, Lauer J, Vidal M, Schneider S, Qiu T, et al. SuperAnimal models pretrained for plug-and-play analysis of animal behavior [Internet]. arXiv; 2023 [cited 2023 Jul 25]. Available from: http://arxiv.org/abs/2203.07436</w:t>
        </w:r>
      </w:ins>
      <w:r>
        <w:fldChar w:fldCharType="end"/>
      </w:r>
    </w:p>
    <w:p w14:paraId="1FC62797" w14:textId="77777777" w:rsidR="00B028CC" w:rsidRDefault="00000000">
      <w:pPr>
        <w:widowControl w:val="0"/>
        <w:pBdr>
          <w:top w:val="nil"/>
          <w:left w:val="nil"/>
          <w:bottom w:val="nil"/>
          <w:right w:val="nil"/>
          <w:between w:val="nil"/>
        </w:pBdr>
        <w:ind w:left="384" w:hanging="384"/>
        <w:rPr>
          <w:del w:id="1973" w:author="Sophie Bur" w:date="2024-03-19T11:59:00Z"/>
          <w:color w:val="000000"/>
          <w:sz w:val="24"/>
          <w:szCs w:val="24"/>
        </w:rPr>
      </w:pPr>
      <w:r>
        <w:fldChar w:fldCharType="begin"/>
      </w:r>
      <w:r>
        <w:instrText>HYPERLINK "https://www.zotero.org/google-docs/?ogla1q" \h</w:instrText>
      </w:r>
      <w:r>
        <w:fldChar w:fldCharType="separate"/>
      </w:r>
      <w:del w:id="1974" w:author="Sophie Bur" w:date="2024-03-19T11:59:00Z">
        <w:r>
          <w:rPr>
            <w:b/>
          </w:rPr>
          <w:delText>212</w:delText>
        </w:r>
      </w:del>
      <w:ins w:id="1975" w:author="Sophie Bur" w:date="2024-03-19T11:59:00Z">
        <w:r>
          <w:t>55.</w:t>
        </w:r>
        <w:r>
          <w:tab/>
          <w:t>Lauer J, Zhou M, Ye S, Menegas W, Schneider S, Nath T, et al. Multi-animal pose estimation, identification and tracking with DeepLabCut. Nat Methods. 2022 Apr;19(4):496–504.</w:t>
        </w:r>
      </w:ins>
      <w:r>
        <w:rPr>
          <w:rPrChange w:id="1976" w:author="Sophie Bur" w:date="2024-03-19T11:59:00Z">
            <w:rPr>
              <w:b/>
            </w:rPr>
          </w:rPrChange>
        </w:rPr>
        <w:fldChar w:fldCharType="end"/>
      </w:r>
      <w:del w:id="1977" w:author="Sophie Bur" w:date="2024-03-19T11:59:00Z">
        <w:r>
          <w:fldChar w:fldCharType="begin"/>
        </w:r>
        <w:r>
          <w:delInstrText>HYPERLINK "https://www.zotero.org/google-docs/?ogla1q" \h</w:delInstrText>
        </w:r>
        <w:r>
          <w:fldChar w:fldCharType="separate"/>
        </w:r>
        <w:r>
          <w:delText>, 3719–3727 (2009).</w:delText>
        </w:r>
        <w:r>
          <w:fldChar w:fldCharType="end"/>
        </w:r>
      </w:del>
    </w:p>
    <w:p w14:paraId="0FE98FAB" w14:textId="77777777" w:rsidR="00B028CC" w:rsidRDefault="00000000">
      <w:pPr>
        <w:widowControl w:val="0"/>
        <w:pBdr>
          <w:top w:val="nil"/>
          <w:left w:val="nil"/>
          <w:bottom w:val="nil"/>
          <w:right w:val="nil"/>
          <w:between w:val="nil"/>
        </w:pBdr>
        <w:ind w:left="384" w:hanging="384"/>
        <w:rPr>
          <w:del w:id="1978" w:author="Sophie Bur" w:date="2024-03-19T11:59:00Z"/>
          <w:color w:val="000000"/>
          <w:sz w:val="24"/>
          <w:szCs w:val="24"/>
        </w:rPr>
      </w:pPr>
      <w:del w:id="1979" w:author="Sophie Bur" w:date="2024-03-19T11:59:00Z">
        <w:r>
          <w:fldChar w:fldCharType="begin"/>
        </w:r>
        <w:r>
          <w:delInstrText>HYPERLINK "https://www.zotero.org/google-docs/?ogla1q" \h</w:delInstrText>
        </w:r>
        <w:r>
          <w:fldChar w:fldCharType="separate"/>
        </w:r>
        <w:r>
          <w:delText xml:space="preserve">15. </w:delText>
        </w:r>
        <w:r>
          <w:tab/>
          <w:delText xml:space="preserve">J. C. Dunn, Sexual selection and the loss of laryngeal air sacs during the evolution of speech. </w:delText>
        </w:r>
        <w:r>
          <w:fldChar w:fldCharType="end"/>
        </w:r>
        <w:r>
          <w:fldChar w:fldCharType="begin"/>
        </w:r>
        <w:r>
          <w:delInstrText>HYPERLINK "https://www.zotero.org/google-docs/?ogla1q" \h</w:delInstrText>
        </w:r>
        <w:r>
          <w:fldChar w:fldCharType="separate"/>
        </w:r>
        <w:r>
          <w:rPr>
            <w:i/>
          </w:rPr>
          <w:delText>Anthropological Science</w:delText>
        </w:r>
        <w:r>
          <w:rPr>
            <w:i/>
          </w:rPr>
          <w:fldChar w:fldCharType="end"/>
        </w:r>
        <w:r>
          <w:fldChar w:fldCharType="begin"/>
        </w:r>
        <w:r>
          <w:delInstrText>HYPERLINK "https://www.zotero.org/google-docs/?ogla1q" \h</w:delInstrText>
        </w:r>
        <w:r>
          <w:fldChar w:fldCharType="separate"/>
        </w:r>
        <w:r>
          <w:delText xml:space="preserve">. </w:delText>
        </w:r>
        <w:r>
          <w:fldChar w:fldCharType="end"/>
        </w:r>
        <w:r>
          <w:fldChar w:fldCharType="begin"/>
        </w:r>
        <w:r>
          <w:delInstrText>HYPERLINK "https://www.zotero.org/google-docs/?ogla1q" \h</w:delInstrText>
        </w:r>
        <w:r>
          <w:fldChar w:fldCharType="separate"/>
        </w:r>
        <w:r>
          <w:rPr>
            <w:b/>
          </w:rPr>
          <w:delText>126</w:delText>
        </w:r>
        <w:r>
          <w:rPr>
            <w:b/>
          </w:rPr>
          <w:fldChar w:fldCharType="end"/>
        </w:r>
        <w:r>
          <w:fldChar w:fldCharType="begin"/>
        </w:r>
        <w:r>
          <w:delInstrText>HYPERLINK "https://www.zotero.org/google-docs/?ogla1q" \h</w:delInstrText>
        </w:r>
        <w:r>
          <w:fldChar w:fldCharType="separate"/>
        </w:r>
        <w:r>
          <w:delText>, 29–34 (2018).</w:delText>
        </w:r>
        <w:r>
          <w:fldChar w:fldCharType="end"/>
        </w:r>
      </w:del>
    </w:p>
    <w:p w14:paraId="0E39555C" w14:textId="77777777" w:rsidR="00B028CC" w:rsidRDefault="00000000">
      <w:pPr>
        <w:widowControl w:val="0"/>
        <w:pBdr>
          <w:top w:val="nil"/>
          <w:left w:val="nil"/>
          <w:bottom w:val="nil"/>
          <w:right w:val="nil"/>
          <w:between w:val="nil"/>
        </w:pBdr>
        <w:ind w:left="384" w:hanging="384"/>
        <w:rPr>
          <w:del w:id="1980" w:author="Sophie Bur" w:date="2024-03-19T11:59:00Z"/>
          <w:color w:val="000000"/>
          <w:sz w:val="24"/>
          <w:szCs w:val="24"/>
        </w:rPr>
      </w:pPr>
      <w:del w:id="1981" w:author="Sophie Bur" w:date="2024-03-19T11:59:00Z">
        <w:r>
          <w:fldChar w:fldCharType="begin"/>
        </w:r>
        <w:r>
          <w:delInstrText>HYPERLINK "https://www.zotero.org/google-docs/?ogla1q" \h</w:delInstrText>
        </w:r>
        <w:r>
          <w:fldChar w:fldCharType="separate"/>
        </w:r>
        <w:r>
          <w:delText xml:space="preserve">16. </w:delText>
        </w:r>
        <w:r>
          <w:tab/>
          <w:delText xml:space="preserve">P. Maciej, J. Fischer, K. Hammerschmidt, Transmission Characteristics of Primate Vocalizations: Implications for Acoustic Analyses. </w:delText>
        </w:r>
        <w:r>
          <w:fldChar w:fldCharType="end"/>
        </w:r>
        <w:r>
          <w:fldChar w:fldCharType="begin"/>
        </w:r>
        <w:r>
          <w:delInstrText>HYPERLINK "https://www.zotero.org/google-docs/?ogla1q" \h</w:delInstrText>
        </w:r>
        <w:r>
          <w:fldChar w:fldCharType="separate"/>
        </w:r>
        <w:r>
          <w:rPr>
            <w:i/>
          </w:rPr>
          <w:delText>PLOS ONE</w:delText>
        </w:r>
        <w:r>
          <w:rPr>
            <w:i/>
          </w:rPr>
          <w:fldChar w:fldCharType="end"/>
        </w:r>
        <w:r>
          <w:fldChar w:fldCharType="begin"/>
        </w:r>
        <w:r>
          <w:delInstrText>HYPERLINK "https://www.zotero.org/google-docs/?ogla1q" \h</w:delInstrText>
        </w:r>
        <w:r>
          <w:fldChar w:fldCharType="separate"/>
        </w:r>
        <w:r>
          <w:delText xml:space="preserve">. </w:delText>
        </w:r>
        <w:r>
          <w:fldChar w:fldCharType="end"/>
        </w:r>
        <w:r>
          <w:fldChar w:fldCharType="begin"/>
        </w:r>
        <w:r>
          <w:delInstrText>HYPERLINK "https://www.zotero.org/google-docs/?ogla1q" \h</w:delInstrText>
        </w:r>
        <w:r>
          <w:fldChar w:fldCharType="separate"/>
        </w:r>
        <w:r>
          <w:rPr>
            <w:b/>
          </w:rPr>
          <w:delText>6</w:delText>
        </w:r>
        <w:r>
          <w:rPr>
            <w:b/>
          </w:rPr>
          <w:fldChar w:fldCharType="end"/>
        </w:r>
        <w:r>
          <w:fldChar w:fldCharType="begin"/>
        </w:r>
        <w:r>
          <w:delInstrText>HYPERLINK "https://www.zotero.org/google-docs/?ogla1q" \h</w:delInstrText>
        </w:r>
        <w:r>
          <w:fldChar w:fldCharType="separate"/>
        </w:r>
        <w:r>
          <w:delText>, e23015 (2011).</w:delText>
        </w:r>
        <w:r>
          <w:fldChar w:fldCharType="end"/>
        </w:r>
      </w:del>
    </w:p>
    <w:p w14:paraId="488C73C7" w14:textId="77777777" w:rsidR="00B028CC" w:rsidRDefault="00000000">
      <w:pPr>
        <w:widowControl w:val="0"/>
        <w:pBdr>
          <w:top w:val="nil"/>
          <w:left w:val="nil"/>
          <w:bottom w:val="nil"/>
          <w:right w:val="nil"/>
          <w:between w:val="nil"/>
        </w:pBdr>
        <w:ind w:left="384" w:hanging="384"/>
        <w:rPr>
          <w:del w:id="1982" w:author="Sophie Bur" w:date="2024-03-19T11:59:00Z"/>
          <w:color w:val="000000"/>
          <w:sz w:val="24"/>
          <w:szCs w:val="24"/>
        </w:rPr>
      </w:pPr>
      <w:del w:id="1983" w:author="Sophie Bur" w:date="2024-03-19T11:59:00Z">
        <w:r>
          <w:fldChar w:fldCharType="begin"/>
        </w:r>
        <w:r>
          <w:delInstrText>HYPERLINK "https://www.zotero.org/google-docs/?ogla1q" \h</w:delInstrText>
        </w:r>
        <w:r>
          <w:fldChar w:fldCharType="separate"/>
        </w:r>
        <w:r>
          <w:delText xml:space="preserve">17. </w:delText>
        </w:r>
        <w:r>
          <w:tab/>
          <w:delText xml:space="preserve">I. Starnberger, D. Preininger, W. Hödl, The anuran vocal sac: a tool for multimodal signalling. </w:delText>
        </w:r>
        <w:r>
          <w:fldChar w:fldCharType="end"/>
        </w:r>
        <w:r>
          <w:fldChar w:fldCharType="begin"/>
        </w:r>
        <w:r>
          <w:delInstrText>HYPERLINK "https://www.zotero.org/google-docs/?ogla1q" \h</w:delInstrText>
        </w:r>
        <w:r>
          <w:fldChar w:fldCharType="separate"/>
        </w:r>
        <w:r>
          <w:rPr>
            <w:i/>
          </w:rPr>
          <w:delText>Anim Behav</w:delText>
        </w:r>
        <w:r>
          <w:rPr>
            <w:i/>
          </w:rPr>
          <w:fldChar w:fldCharType="end"/>
        </w:r>
        <w:r>
          <w:fldChar w:fldCharType="begin"/>
        </w:r>
        <w:r>
          <w:delInstrText>HYPERLINK "https://www.zotero.org/google-docs/?ogla1q" \h</w:delInstrText>
        </w:r>
        <w:r>
          <w:fldChar w:fldCharType="separate"/>
        </w:r>
        <w:r>
          <w:delText xml:space="preserve">. </w:delText>
        </w:r>
        <w:r>
          <w:fldChar w:fldCharType="end"/>
        </w:r>
        <w:r>
          <w:fldChar w:fldCharType="begin"/>
        </w:r>
        <w:r>
          <w:delInstrText>HYPERLINK "https://www.zotero.org/google-docs/?ogla1q" \h</w:delInstrText>
        </w:r>
        <w:r>
          <w:fldChar w:fldCharType="separate"/>
        </w:r>
        <w:r>
          <w:rPr>
            <w:b/>
          </w:rPr>
          <w:delText>97</w:delText>
        </w:r>
        <w:r>
          <w:rPr>
            <w:b/>
          </w:rPr>
          <w:fldChar w:fldCharType="end"/>
        </w:r>
        <w:r>
          <w:fldChar w:fldCharType="begin"/>
        </w:r>
        <w:r>
          <w:delInstrText>HYPERLINK "https://www.zotero.org/google-docs/?ogla1q" \h</w:delInstrText>
        </w:r>
        <w:r>
          <w:fldChar w:fldCharType="separate"/>
        </w:r>
        <w:r>
          <w:delText>, 281–288 (2014).</w:delText>
        </w:r>
        <w:r>
          <w:fldChar w:fldCharType="end"/>
        </w:r>
      </w:del>
    </w:p>
    <w:p w14:paraId="4F426C76" w14:textId="77777777" w:rsidR="00B028CC" w:rsidRDefault="00000000">
      <w:pPr>
        <w:widowControl w:val="0"/>
        <w:pBdr>
          <w:top w:val="nil"/>
          <w:left w:val="nil"/>
          <w:bottom w:val="nil"/>
          <w:right w:val="nil"/>
          <w:between w:val="nil"/>
        </w:pBdr>
        <w:ind w:left="384" w:hanging="384"/>
        <w:rPr>
          <w:del w:id="1984" w:author="Sophie Bur" w:date="2024-03-19T11:59:00Z"/>
          <w:color w:val="000000"/>
          <w:sz w:val="24"/>
          <w:szCs w:val="24"/>
        </w:rPr>
      </w:pPr>
      <w:del w:id="1985" w:author="Sophie Bur" w:date="2024-03-19T11:59:00Z">
        <w:r>
          <w:fldChar w:fldCharType="begin"/>
        </w:r>
        <w:r>
          <w:delInstrText>HYPERLINK "https://www.zotero.org/google-docs/?ogla1q" \h</w:delInstrText>
        </w:r>
        <w:r>
          <w:fldChar w:fldCharType="separate"/>
        </w:r>
        <w:r>
          <w:delText xml:space="preserve">18. </w:delText>
        </w:r>
        <w:r>
          <w:tab/>
          <w:delText xml:space="preserve">B. E. Brussee, P. S. Coates, S. T. O’Neil, M. L. Casazza, S. P. Espinosa, J. D. Boone, E. M. Ammon, S. C. Gardner, D. J. Delehanty, Invasion of annual grasses following wildfire corresponds to maladaptive habitat selection by a sagebrush ecosystem indicator species. </w:delText>
        </w:r>
        <w:r>
          <w:fldChar w:fldCharType="end"/>
        </w:r>
        <w:r>
          <w:fldChar w:fldCharType="begin"/>
        </w:r>
        <w:r>
          <w:delInstrText>HYPERLINK "https://www.zotero.org/google-docs/?ogla1q" \h</w:delInstrText>
        </w:r>
        <w:r>
          <w:fldChar w:fldCharType="separate"/>
        </w:r>
        <w:r>
          <w:rPr>
            <w:i/>
          </w:rPr>
          <w:delText>Global Ecology and Conservation</w:delText>
        </w:r>
        <w:r>
          <w:rPr>
            <w:i/>
          </w:rPr>
          <w:fldChar w:fldCharType="end"/>
        </w:r>
        <w:r>
          <w:fldChar w:fldCharType="begin"/>
        </w:r>
        <w:r>
          <w:delInstrText>HYPERLINK "https://www.zotero.org/google-docs/?ogla1q" \h</w:delInstrText>
        </w:r>
        <w:r>
          <w:fldChar w:fldCharType="separate"/>
        </w:r>
        <w:r>
          <w:delText xml:space="preserve">. </w:delText>
        </w:r>
        <w:r>
          <w:fldChar w:fldCharType="end"/>
        </w:r>
        <w:r>
          <w:fldChar w:fldCharType="begin"/>
        </w:r>
        <w:r>
          <w:delInstrText>HYPERLINK "https://www.zotero.org/google-docs/?ogla1q" \h</w:delInstrText>
        </w:r>
        <w:r>
          <w:fldChar w:fldCharType="separate"/>
        </w:r>
        <w:r>
          <w:rPr>
            <w:b/>
          </w:rPr>
          <w:delText>37</w:delText>
        </w:r>
        <w:r>
          <w:rPr>
            <w:b/>
          </w:rPr>
          <w:fldChar w:fldCharType="end"/>
        </w:r>
        <w:r>
          <w:fldChar w:fldCharType="begin"/>
        </w:r>
        <w:r>
          <w:delInstrText>HYPERLINK "https://www.zotero.org/google-docs/?ogla1q" \h</w:delInstrText>
        </w:r>
        <w:r>
          <w:fldChar w:fldCharType="separate"/>
        </w:r>
        <w:r>
          <w:delText>, e02147 (2022).</w:delText>
        </w:r>
        <w:r>
          <w:fldChar w:fldCharType="end"/>
        </w:r>
      </w:del>
    </w:p>
    <w:p w14:paraId="4247DC89" w14:textId="77777777" w:rsidR="00B028CC" w:rsidRDefault="00000000">
      <w:pPr>
        <w:widowControl w:val="0"/>
        <w:pBdr>
          <w:top w:val="nil"/>
          <w:left w:val="nil"/>
          <w:bottom w:val="nil"/>
          <w:right w:val="nil"/>
          <w:between w:val="nil"/>
        </w:pBdr>
        <w:ind w:left="384" w:hanging="384"/>
        <w:rPr>
          <w:del w:id="1986" w:author="Sophie Bur" w:date="2024-03-19T11:59:00Z"/>
          <w:color w:val="000000"/>
          <w:sz w:val="24"/>
          <w:szCs w:val="24"/>
        </w:rPr>
      </w:pPr>
      <w:del w:id="1987" w:author="Sophie Bur" w:date="2024-03-19T11:59:00Z">
        <w:r>
          <w:fldChar w:fldCharType="begin"/>
        </w:r>
        <w:r>
          <w:delInstrText>HYPERLINK "https://www.zotero.org/google-docs/?ogla1q" \h</w:delInstrText>
        </w:r>
        <w:r>
          <w:fldChar w:fldCharType="separate"/>
        </w:r>
        <w:r>
          <w:delText xml:space="preserve">19. </w:delText>
        </w:r>
        <w:r>
          <w:tab/>
          <w:delText xml:space="preserve">T. Owerkowicz, C. G. Farmer, J. W. Hicks, E. L. Brainerd, Contribution of gular pumping to lung ventilation in monitor lizards. </w:delText>
        </w:r>
        <w:r>
          <w:fldChar w:fldCharType="end"/>
        </w:r>
        <w:r>
          <w:fldChar w:fldCharType="begin"/>
        </w:r>
        <w:r>
          <w:delInstrText>HYPERLINK "https://www.zotero.org/google-docs/?ogla1q" \h</w:delInstrText>
        </w:r>
        <w:r>
          <w:fldChar w:fldCharType="separate"/>
        </w:r>
        <w:r>
          <w:rPr>
            <w:i/>
          </w:rPr>
          <w:delText>Science</w:delText>
        </w:r>
        <w:r>
          <w:rPr>
            <w:i/>
          </w:rPr>
          <w:fldChar w:fldCharType="end"/>
        </w:r>
        <w:r>
          <w:fldChar w:fldCharType="begin"/>
        </w:r>
        <w:r>
          <w:delInstrText>HYPERLINK "https://www.zotero.org/google-docs/?ogla1q" \h</w:delInstrText>
        </w:r>
        <w:r>
          <w:fldChar w:fldCharType="separate"/>
        </w:r>
        <w:r>
          <w:delText>, 1661–1663 (1999).</w:delText>
        </w:r>
        <w:r>
          <w:fldChar w:fldCharType="end"/>
        </w:r>
      </w:del>
    </w:p>
    <w:p w14:paraId="59E43C4D" w14:textId="77777777" w:rsidR="00B028CC" w:rsidRDefault="00000000">
      <w:pPr>
        <w:widowControl w:val="0"/>
        <w:pBdr>
          <w:top w:val="nil"/>
          <w:left w:val="nil"/>
          <w:bottom w:val="nil"/>
          <w:right w:val="nil"/>
          <w:between w:val="nil"/>
        </w:pBdr>
        <w:ind w:left="384" w:hanging="384"/>
        <w:rPr>
          <w:del w:id="1988" w:author="Sophie Bur" w:date="2024-03-19T11:59:00Z"/>
          <w:color w:val="000000"/>
          <w:sz w:val="24"/>
          <w:szCs w:val="24"/>
        </w:rPr>
      </w:pPr>
      <w:del w:id="1989" w:author="Sophie Bur" w:date="2024-03-19T11:59:00Z">
        <w:r>
          <w:fldChar w:fldCharType="begin"/>
        </w:r>
        <w:r>
          <w:delInstrText>HYPERLINK "https://www.zotero.org/google-docs/?ogla1q" \h</w:delInstrText>
        </w:r>
        <w:r>
          <w:fldChar w:fldCharType="separate"/>
        </w:r>
        <w:r>
          <w:delText xml:space="preserve">20. </w:delText>
        </w:r>
        <w:r>
          <w:tab/>
          <w:delText xml:space="preserve">T. Riede, I. T. Tokuda, J. B. Munger, S. L. Thomson, Mammalian laryngseal air sacs add variability to the vocal tract impedance: physical and computational modeling. </w:delText>
        </w:r>
        <w:r>
          <w:fldChar w:fldCharType="end"/>
        </w:r>
        <w:r>
          <w:fldChar w:fldCharType="begin"/>
        </w:r>
        <w:r>
          <w:delInstrText>HYPERLINK "https://www.zotero.org/google-docs/?ogla1q" \h</w:delInstrText>
        </w:r>
        <w:r>
          <w:fldChar w:fldCharType="separate"/>
        </w:r>
        <w:r>
          <w:rPr>
            <w:i/>
          </w:rPr>
          <w:delText>J Acoust Soc Am</w:delText>
        </w:r>
        <w:r>
          <w:rPr>
            <w:i/>
          </w:rPr>
          <w:fldChar w:fldCharType="end"/>
        </w:r>
        <w:r>
          <w:fldChar w:fldCharType="begin"/>
        </w:r>
        <w:r>
          <w:delInstrText>HYPERLINK "https://www.zotero.org/google-docs/?ogla1q" \h</w:delInstrText>
        </w:r>
        <w:r>
          <w:fldChar w:fldCharType="separate"/>
        </w:r>
        <w:r>
          <w:delText xml:space="preserve">. </w:delText>
        </w:r>
        <w:r>
          <w:fldChar w:fldCharType="end"/>
        </w:r>
        <w:r>
          <w:fldChar w:fldCharType="begin"/>
        </w:r>
        <w:r>
          <w:delInstrText>HYPERLINK "https://www.zotero.org/google-docs/?ogla1q" \h</w:delInstrText>
        </w:r>
        <w:r>
          <w:fldChar w:fldCharType="separate"/>
        </w:r>
        <w:r>
          <w:rPr>
            <w:b/>
          </w:rPr>
          <w:delText>124</w:delText>
        </w:r>
        <w:r>
          <w:rPr>
            <w:b/>
          </w:rPr>
          <w:fldChar w:fldCharType="end"/>
        </w:r>
        <w:r>
          <w:fldChar w:fldCharType="begin"/>
        </w:r>
        <w:r>
          <w:delInstrText>HYPERLINK "https://www.zotero.org/google-docs/?ogla1q" \h</w:delInstrText>
        </w:r>
        <w:r>
          <w:fldChar w:fldCharType="separate"/>
        </w:r>
        <w:r>
          <w:delText>, 634–647 (2008).</w:delText>
        </w:r>
        <w:r>
          <w:fldChar w:fldCharType="end"/>
        </w:r>
      </w:del>
    </w:p>
    <w:p w14:paraId="23EA2938" w14:textId="77777777" w:rsidR="00B028CC" w:rsidRDefault="00000000">
      <w:pPr>
        <w:widowControl w:val="0"/>
        <w:pBdr>
          <w:top w:val="nil"/>
          <w:left w:val="nil"/>
          <w:bottom w:val="nil"/>
          <w:right w:val="nil"/>
          <w:between w:val="nil"/>
        </w:pBdr>
        <w:ind w:left="384" w:hanging="384"/>
        <w:rPr>
          <w:del w:id="1990" w:author="Sophie Bur" w:date="2024-03-19T11:59:00Z"/>
          <w:color w:val="000000"/>
          <w:sz w:val="24"/>
          <w:szCs w:val="24"/>
        </w:rPr>
      </w:pPr>
      <w:del w:id="1991" w:author="Sophie Bur" w:date="2024-03-19T11:59:00Z">
        <w:r>
          <w:fldChar w:fldCharType="begin"/>
        </w:r>
        <w:r>
          <w:delInstrText>HYPERLINK "https://www.zotero.org/google-docs/?ogla1q" \h</w:delInstrText>
        </w:r>
        <w:r>
          <w:fldChar w:fldCharType="separate"/>
        </w:r>
        <w:r>
          <w:delText xml:space="preserve">21. </w:delText>
        </w:r>
        <w:r>
          <w:tab/>
          <w:delText xml:space="preserve">T. Fitch, M. D. Hauser, "Acoustic communication" in </w:delText>
        </w:r>
        <w:r>
          <w:fldChar w:fldCharType="end"/>
        </w:r>
        <w:r>
          <w:fldChar w:fldCharType="begin"/>
        </w:r>
        <w:r>
          <w:delInstrText>HYPERLINK "https://www.zotero.org/google-docs/?ogla1q" \h</w:delInstrText>
        </w:r>
        <w:r>
          <w:fldChar w:fldCharType="separate"/>
        </w:r>
        <w:r>
          <w:rPr>
            <w:i/>
          </w:rPr>
          <w:delText xml:space="preserve">Unpacking “honesty”: Vertebrate vocal production and </w:delText>
        </w:r>
        <w:r>
          <w:rPr>
            <w:i/>
          </w:rPr>
          <w:lastRenderedPageBreak/>
          <w:delText>the evolution of acoustic signals</w:delText>
        </w:r>
        <w:r>
          <w:rPr>
            <w:i/>
          </w:rPr>
          <w:fldChar w:fldCharType="end"/>
        </w:r>
        <w:r>
          <w:fldChar w:fldCharType="begin"/>
        </w:r>
        <w:r>
          <w:delInstrText>HYPERLINK "https://www.zotero.org/google-docs/?ogla1q" \h</w:delInstrText>
        </w:r>
        <w:r>
          <w:fldChar w:fldCharType="separate"/>
        </w:r>
        <w:r>
          <w:delText xml:space="preserve">, A. Simmons, R. R. Fay, A. N. Popper, Eds. (Springer, New York, 2002), </w:delText>
        </w:r>
        <w:r>
          <w:fldChar w:fldCharType="end"/>
        </w:r>
        <w:r>
          <w:fldChar w:fldCharType="begin"/>
        </w:r>
        <w:r>
          <w:delInstrText>HYPERLINK "https://www.zotero.org/google-docs/?ogla1q" \h</w:delInstrText>
        </w:r>
        <w:r>
          <w:fldChar w:fldCharType="separate"/>
        </w:r>
        <w:r>
          <w:rPr>
            <w:i/>
          </w:rPr>
          <w:delText>Springer Handbook of Auditory Research</w:delText>
        </w:r>
        <w:r>
          <w:rPr>
            <w:i/>
          </w:rPr>
          <w:fldChar w:fldCharType="end"/>
        </w:r>
        <w:r>
          <w:fldChar w:fldCharType="begin"/>
        </w:r>
        <w:r>
          <w:delInstrText>HYPERLINK "https://www.zotero.org/google-docs/?ogla1q" \h</w:delInstrText>
        </w:r>
        <w:r>
          <w:fldChar w:fldCharType="separate"/>
        </w:r>
        <w:r>
          <w:delText>.</w:delText>
        </w:r>
        <w:r>
          <w:fldChar w:fldCharType="end"/>
        </w:r>
      </w:del>
    </w:p>
    <w:p w14:paraId="693C1B9D" w14:textId="77777777" w:rsidR="00B028CC" w:rsidRDefault="00000000">
      <w:pPr>
        <w:widowControl w:val="0"/>
        <w:pBdr>
          <w:top w:val="nil"/>
          <w:left w:val="nil"/>
          <w:bottom w:val="nil"/>
          <w:right w:val="nil"/>
          <w:between w:val="nil"/>
        </w:pBdr>
        <w:ind w:left="384" w:hanging="384"/>
        <w:rPr>
          <w:del w:id="1992" w:author="Sophie Bur" w:date="2024-03-19T11:59:00Z"/>
          <w:color w:val="000000"/>
          <w:sz w:val="24"/>
          <w:szCs w:val="24"/>
        </w:rPr>
      </w:pPr>
      <w:del w:id="1993" w:author="Sophie Bur" w:date="2024-03-19T11:59:00Z">
        <w:r>
          <w:fldChar w:fldCharType="begin"/>
        </w:r>
        <w:r>
          <w:delInstrText>HYPERLINK "https://www.zotero.org/google-docs/?ogla1q" \h</w:delInstrText>
        </w:r>
        <w:r>
          <w:fldChar w:fldCharType="separate"/>
        </w:r>
        <w:r>
          <w:delText xml:space="preserve">22. </w:delText>
        </w:r>
        <w:r>
          <w:tab/>
          <w:delText xml:space="preserve">T. Nishimura, "Primate Vocal Anatomy and Physiology: Similarities and Differences Between Humans and Nonhuman Primates" in </w:delText>
        </w:r>
        <w:r>
          <w:fldChar w:fldCharType="end"/>
        </w:r>
        <w:r>
          <w:fldChar w:fldCharType="begin"/>
        </w:r>
        <w:r>
          <w:delInstrText>HYPERLINK "https://www.zotero.org/google-docs/?ogla1q" \h</w:delInstrText>
        </w:r>
        <w:r>
          <w:fldChar w:fldCharType="separate"/>
        </w:r>
        <w:r>
          <w:rPr>
            <w:i/>
          </w:rPr>
          <w:delText>The Origins of Language Revisited: Differentiation from Music and the Emergence of Neurodiversity and Autism</w:delText>
        </w:r>
        <w:r>
          <w:rPr>
            <w:i/>
          </w:rPr>
          <w:fldChar w:fldCharType="end"/>
        </w:r>
        <w:r>
          <w:fldChar w:fldCharType="begin"/>
        </w:r>
        <w:r>
          <w:delInstrText>HYPERLINK "https://www.zotero.org/google-docs/?ogla1q" \h</w:delInstrText>
        </w:r>
        <w:r>
          <w:fldChar w:fldCharType="separate"/>
        </w:r>
        <w:r>
          <w:delText>, N. Masataka, Ed. (Springer, Singapore, 2020; https://doi.org/10.1007/978-981-15-4250-3_2), pp. 25–53.</w:delText>
        </w:r>
        <w:r>
          <w:fldChar w:fldCharType="end"/>
        </w:r>
      </w:del>
    </w:p>
    <w:p w14:paraId="41FC40CF" w14:textId="77777777" w:rsidR="00B028CC" w:rsidRDefault="00000000">
      <w:pPr>
        <w:widowControl w:val="0"/>
        <w:pBdr>
          <w:top w:val="nil"/>
          <w:left w:val="nil"/>
          <w:bottom w:val="nil"/>
          <w:right w:val="nil"/>
          <w:between w:val="nil"/>
        </w:pBdr>
        <w:ind w:left="384" w:hanging="384"/>
        <w:rPr>
          <w:del w:id="1994" w:author="Sophie Bur" w:date="2024-03-19T11:59:00Z"/>
          <w:color w:val="000000"/>
          <w:sz w:val="24"/>
          <w:szCs w:val="24"/>
        </w:rPr>
      </w:pPr>
      <w:del w:id="1995" w:author="Sophie Bur" w:date="2024-03-19T11:59:00Z">
        <w:r>
          <w:fldChar w:fldCharType="begin"/>
        </w:r>
        <w:r>
          <w:delInstrText>HYPERLINK "https://www.zotero.org/google-docs/?ogla1q" \h</w:delInstrText>
        </w:r>
        <w:r>
          <w:fldChar w:fldCharType="separate"/>
        </w:r>
        <w:r>
          <w:delText xml:space="preserve">23. </w:delText>
        </w:r>
        <w:r>
          <w:tab/>
          <w:delText xml:space="preserve">U. Reichard, H. Hirohisha, C. Barelli, </w:delText>
        </w:r>
        <w:r>
          <w:fldChar w:fldCharType="end"/>
        </w:r>
        <w:r>
          <w:fldChar w:fldCharType="begin"/>
        </w:r>
        <w:r>
          <w:delInstrText>HYPERLINK "https://www.zotero.org/google-docs/?ogla1q" \h</w:delInstrText>
        </w:r>
        <w:r>
          <w:fldChar w:fldCharType="separate"/>
        </w:r>
        <w:r>
          <w:rPr>
            <w:i/>
          </w:rPr>
          <w:delText>Evolution of Gibbons and Siamang: Phylogeny, Morphology, and Cognition</w:delText>
        </w:r>
        <w:r>
          <w:rPr>
            <w:i/>
          </w:rPr>
          <w:fldChar w:fldCharType="end"/>
        </w:r>
        <w:r>
          <w:fldChar w:fldCharType="begin"/>
        </w:r>
        <w:r>
          <w:delInstrText>HYPERLINK "https://www.zotero.org/google-docs/?ogla1q" \h</w:delInstrText>
        </w:r>
        <w:r>
          <w:fldChar w:fldCharType="separate"/>
        </w:r>
        <w:r>
          <w:delText xml:space="preserve"> (2016; https://link.springer.com/book/10.1007/978-1-4939-5614-2), </w:delText>
        </w:r>
        <w:r>
          <w:fldChar w:fldCharType="end"/>
        </w:r>
        <w:r>
          <w:fldChar w:fldCharType="begin"/>
        </w:r>
        <w:r>
          <w:delInstrText>HYPERLINK "https://www.zotero.org/google-docs/?ogla1q" \h</w:delInstrText>
        </w:r>
        <w:r>
          <w:fldChar w:fldCharType="separate"/>
        </w:r>
        <w:r>
          <w:rPr>
            <w:i/>
          </w:rPr>
          <w:delText>Developments in Primatology: Progress and Prospects</w:delText>
        </w:r>
        <w:r>
          <w:rPr>
            <w:i/>
          </w:rPr>
          <w:fldChar w:fldCharType="end"/>
        </w:r>
        <w:r>
          <w:fldChar w:fldCharType="begin"/>
        </w:r>
        <w:r>
          <w:delInstrText>HYPERLINK "https://www.zotero.org/google-docs/?ogla1q" \h</w:delInstrText>
        </w:r>
        <w:r>
          <w:fldChar w:fldCharType="separate"/>
        </w:r>
        <w:r>
          <w:delText>.</w:delText>
        </w:r>
        <w:r>
          <w:fldChar w:fldCharType="end"/>
        </w:r>
      </w:del>
    </w:p>
    <w:p w14:paraId="054F18D3" w14:textId="77777777" w:rsidR="00B028CC" w:rsidRDefault="00000000">
      <w:pPr>
        <w:widowControl w:val="0"/>
        <w:pBdr>
          <w:top w:val="nil"/>
          <w:left w:val="nil"/>
          <w:bottom w:val="nil"/>
          <w:right w:val="nil"/>
          <w:between w:val="nil"/>
        </w:pBdr>
        <w:ind w:left="384" w:hanging="384"/>
        <w:rPr>
          <w:del w:id="1996" w:author="Sophie Bur" w:date="2024-03-19T11:59:00Z"/>
          <w:color w:val="000000"/>
          <w:sz w:val="24"/>
          <w:szCs w:val="24"/>
        </w:rPr>
      </w:pPr>
      <w:del w:id="1997" w:author="Sophie Bur" w:date="2024-03-19T11:59:00Z">
        <w:r>
          <w:fldChar w:fldCharType="begin"/>
        </w:r>
        <w:r>
          <w:delInstrText>HYPERLINK "https://www.zotero.org/google-docs/?ogla1q" \h</w:delInstrText>
        </w:r>
        <w:r>
          <w:fldChar w:fldCharType="separate"/>
        </w:r>
        <w:r>
          <w:delText xml:space="preserve">24. </w:delText>
        </w:r>
        <w:r>
          <w:tab/>
          <w:delText xml:space="preserve">J. D’Agostino, S. Spehar, A. Abdullah, D. J. Clink, Evidence for Vocal Flexibility in Wild Siamang (Symphalangus syndactylus) Ululating Scream Phrases. </w:delText>
        </w:r>
        <w:r>
          <w:fldChar w:fldCharType="end"/>
        </w:r>
        <w:r>
          <w:fldChar w:fldCharType="begin"/>
        </w:r>
        <w:r>
          <w:delInstrText>HYPERLINK "https://www.zotero.org/google-docs/?ogla1q" \h</w:delInstrText>
        </w:r>
        <w:r>
          <w:fldChar w:fldCharType="separate"/>
        </w:r>
        <w:r>
          <w:rPr>
            <w:i/>
          </w:rPr>
          <w:delText>Int J Primatol</w:delText>
        </w:r>
        <w:r>
          <w:rPr>
            <w:i/>
          </w:rPr>
          <w:fldChar w:fldCharType="end"/>
        </w:r>
        <w:r>
          <w:fldChar w:fldCharType="begin"/>
        </w:r>
        <w:r>
          <w:delInstrText>HYPERLINK "https://www.zotero.org/google-docs/?ogla1q" \h</w:delInstrText>
        </w:r>
        <w:r>
          <w:fldChar w:fldCharType="separate"/>
        </w:r>
        <w:r>
          <w:delText xml:space="preserve"> (2023), doi:10.1007/s10764-023-00384-5.</w:delText>
        </w:r>
        <w:r>
          <w:fldChar w:fldCharType="end"/>
        </w:r>
      </w:del>
    </w:p>
    <w:p w14:paraId="4677FF0A" w14:textId="77777777" w:rsidR="00B028CC" w:rsidRDefault="00000000">
      <w:pPr>
        <w:widowControl w:val="0"/>
        <w:pBdr>
          <w:top w:val="nil"/>
          <w:left w:val="nil"/>
          <w:bottom w:val="nil"/>
          <w:right w:val="nil"/>
          <w:between w:val="nil"/>
        </w:pBdr>
        <w:ind w:left="384" w:hanging="384"/>
        <w:rPr>
          <w:del w:id="1998" w:author="Sophie Bur" w:date="2024-03-19T11:59:00Z"/>
          <w:color w:val="000000"/>
          <w:sz w:val="24"/>
          <w:szCs w:val="24"/>
        </w:rPr>
      </w:pPr>
      <w:del w:id="1999" w:author="Sophie Bur" w:date="2024-03-19T11:59:00Z">
        <w:r>
          <w:fldChar w:fldCharType="begin"/>
        </w:r>
        <w:r>
          <w:delInstrText>HYPERLINK "https://www.zotero.org/google-docs/?ogla1q" \h</w:delInstrText>
        </w:r>
        <w:r>
          <w:fldChar w:fldCharType="separate"/>
        </w:r>
        <w:r>
          <w:delText xml:space="preserve">25. </w:delText>
        </w:r>
        <w:r>
          <w:tab/>
          <w:delText xml:space="preserve">N. P. McAngus Todd, B. Merker, Siamang gibbons exceed the saccular threshold: Intensity of the song of </w:delText>
        </w:r>
        <w:r>
          <w:fldChar w:fldCharType="end"/>
        </w:r>
        <w:r>
          <w:fldChar w:fldCharType="begin"/>
        </w:r>
        <w:r>
          <w:delInstrText>HYPERLINK "https://www.zotero.org/google-docs/?ogla1q" \h</w:delInstrText>
        </w:r>
        <w:r>
          <w:fldChar w:fldCharType="separate"/>
        </w:r>
        <w:r>
          <w:rPr>
            <w:i/>
          </w:rPr>
          <w:delText>Hylobates syndactylus</w:delText>
        </w:r>
        <w:r>
          <w:rPr>
            <w:i/>
          </w:rPr>
          <w:fldChar w:fldCharType="end"/>
        </w:r>
        <w:r>
          <w:fldChar w:fldCharType="begin"/>
        </w:r>
        <w:r>
          <w:delInstrText>HYPERLINK "https://www.zotero.org/google-docs/?ogla1q" \h</w:delInstrText>
        </w:r>
        <w:r>
          <w:fldChar w:fldCharType="separate"/>
        </w:r>
        <w:r>
          <w:delText xml:space="preserve">. </w:delText>
        </w:r>
        <w:r>
          <w:fldChar w:fldCharType="end"/>
        </w:r>
        <w:r>
          <w:fldChar w:fldCharType="begin"/>
        </w:r>
        <w:r>
          <w:delInstrText>HYPERLINK "https://www.zotero.org/google-docs/?ogla1q" \h</w:delInstrText>
        </w:r>
        <w:r>
          <w:fldChar w:fldCharType="separate"/>
        </w:r>
        <w:r>
          <w:rPr>
            <w:i/>
          </w:rPr>
          <w:delText>The Journal of the Acoustical Society of America</w:delText>
        </w:r>
        <w:r>
          <w:rPr>
            <w:i/>
          </w:rPr>
          <w:fldChar w:fldCharType="end"/>
        </w:r>
        <w:r>
          <w:fldChar w:fldCharType="begin"/>
        </w:r>
        <w:r>
          <w:delInstrText>HYPERLINK "https://www.zotero.org/google-docs/?ogla1q" \h</w:delInstrText>
        </w:r>
        <w:r>
          <w:fldChar w:fldCharType="separate"/>
        </w:r>
        <w:r>
          <w:delText xml:space="preserve">. </w:delText>
        </w:r>
        <w:r>
          <w:fldChar w:fldCharType="end"/>
        </w:r>
        <w:r>
          <w:fldChar w:fldCharType="begin"/>
        </w:r>
        <w:r>
          <w:delInstrText>HYPERLINK "https://www.zotero.org/google-docs/?ogla1q" \h</w:delInstrText>
        </w:r>
        <w:r>
          <w:fldChar w:fldCharType="separate"/>
        </w:r>
        <w:r>
          <w:rPr>
            <w:b/>
          </w:rPr>
          <w:delText>115</w:delText>
        </w:r>
        <w:r>
          <w:rPr>
            <w:b/>
          </w:rPr>
          <w:fldChar w:fldCharType="end"/>
        </w:r>
        <w:r>
          <w:fldChar w:fldCharType="begin"/>
        </w:r>
        <w:r>
          <w:delInstrText>HYPERLINK "https://www.zotero.org/google-docs/?ogla1q" \h</w:delInstrText>
        </w:r>
        <w:r>
          <w:fldChar w:fldCharType="separate"/>
        </w:r>
        <w:r>
          <w:delText>, 3077–3080 (2004).</w:delText>
        </w:r>
        <w:r>
          <w:fldChar w:fldCharType="end"/>
        </w:r>
      </w:del>
    </w:p>
    <w:p w14:paraId="047FF8CE" w14:textId="77777777" w:rsidR="00B028CC" w:rsidRDefault="00000000">
      <w:pPr>
        <w:widowControl w:val="0"/>
        <w:pBdr>
          <w:top w:val="nil"/>
          <w:left w:val="nil"/>
          <w:bottom w:val="nil"/>
          <w:right w:val="nil"/>
          <w:between w:val="nil"/>
        </w:pBdr>
        <w:ind w:left="384" w:hanging="384"/>
        <w:rPr>
          <w:del w:id="2000" w:author="Sophie Bur" w:date="2024-03-19T11:59:00Z"/>
          <w:color w:val="000000"/>
          <w:sz w:val="24"/>
          <w:szCs w:val="24"/>
        </w:rPr>
      </w:pPr>
      <w:del w:id="2001" w:author="Sophie Bur" w:date="2024-03-19T11:59:00Z">
        <w:r>
          <w:fldChar w:fldCharType="begin"/>
        </w:r>
        <w:r>
          <w:delInstrText>HYPERLINK "https://www.zotero.org/google-docs/?ogla1q" \h</w:delInstrText>
        </w:r>
        <w:r>
          <w:fldChar w:fldCharType="separate"/>
        </w:r>
        <w:r>
          <w:delText xml:space="preserve">26. </w:delText>
        </w:r>
        <w:r>
          <w:tab/>
          <w:delText xml:space="preserve">F. Mott, A Study by Serial Sections of the Structure of the Larynx of Hylobates syndactylus (Siamang Gibbon). </w:delText>
        </w:r>
        <w:r>
          <w:fldChar w:fldCharType="end"/>
        </w:r>
        <w:r>
          <w:fldChar w:fldCharType="begin"/>
        </w:r>
        <w:r>
          <w:delInstrText>HYPERLINK "https://www.zotero.org/google-docs/?ogla1q" \h</w:delInstrText>
        </w:r>
        <w:r>
          <w:fldChar w:fldCharType="separate"/>
        </w:r>
        <w:r>
          <w:rPr>
            <w:i/>
          </w:rPr>
          <w:delText>Proceedings of the Zoological Society of London</w:delText>
        </w:r>
        <w:r>
          <w:rPr>
            <w:i/>
          </w:rPr>
          <w:fldChar w:fldCharType="end"/>
        </w:r>
        <w:r>
          <w:fldChar w:fldCharType="begin"/>
        </w:r>
        <w:r>
          <w:delInstrText>HYPERLINK "https://www.zotero.org/google-docs/?ogla1q" \h</w:delInstrText>
        </w:r>
        <w:r>
          <w:fldChar w:fldCharType="separate"/>
        </w:r>
        <w:r>
          <w:delText xml:space="preserve">. </w:delText>
        </w:r>
        <w:r>
          <w:fldChar w:fldCharType="end"/>
        </w:r>
        <w:r>
          <w:fldChar w:fldCharType="begin"/>
        </w:r>
        <w:r>
          <w:delInstrText>HYPERLINK "https://www.zotero.org/google-docs/?ogla1q" \h</w:delInstrText>
        </w:r>
        <w:r>
          <w:fldChar w:fldCharType="separate"/>
        </w:r>
        <w:r>
          <w:rPr>
            <w:b/>
          </w:rPr>
          <w:delText>94</w:delText>
        </w:r>
        <w:r>
          <w:rPr>
            <w:b/>
          </w:rPr>
          <w:fldChar w:fldCharType="end"/>
        </w:r>
        <w:r>
          <w:fldChar w:fldCharType="begin"/>
        </w:r>
        <w:r>
          <w:delInstrText>HYPERLINK "https://www.zotero.org/google-docs/?ogla1q" \h</w:delInstrText>
        </w:r>
        <w:r>
          <w:fldChar w:fldCharType="separate"/>
        </w:r>
        <w:r>
          <w:delText>, 1161–1170 (1924).</w:delText>
        </w:r>
        <w:r>
          <w:fldChar w:fldCharType="end"/>
        </w:r>
      </w:del>
    </w:p>
    <w:p w14:paraId="3C78A5F7" w14:textId="77777777" w:rsidR="00B028CC" w:rsidRDefault="00000000">
      <w:pPr>
        <w:widowControl w:val="0"/>
        <w:pBdr>
          <w:top w:val="nil"/>
          <w:left w:val="nil"/>
          <w:bottom w:val="nil"/>
          <w:right w:val="nil"/>
          <w:between w:val="nil"/>
        </w:pBdr>
        <w:ind w:left="384" w:hanging="384"/>
        <w:rPr>
          <w:del w:id="2002" w:author="Sophie Bur" w:date="2024-03-19T11:59:00Z"/>
          <w:color w:val="000000"/>
          <w:sz w:val="24"/>
          <w:szCs w:val="24"/>
        </w:rPr>
      </w:pPr>
      <w:del w:id="2003" w:author="Sophie Bur" w:date="2024-03-19T11:59:00Z">
        <w:r>
          <w:fldChar w:fldCharType="begin"/>
        </w:r>
        <w:r>
          <w:delInstrText>HYPERLINK "https://www.zotero.org/google-docs/?ogla1q" \h</w:delInstrText>
        </w:r>
        <w:r>
          <w:fldChar w:fldCharType="separate"/>
        </w:r>
        <w:r>
          <w:delText xml:space="preserve">27. </w:delText>
        </w:r>
        <w:r>
          <w:tab/>
          <w:delText xml:space="preserve">B. E. Hastings, The veterinary management of a laryngeal air sac infection in a free-ranging mountain gorilla. </w:delText>
        </w:r>
        <w:r>
          <w:fldChar w:fldCharType="end"/>
        </w:r>
        <w:r>
          <w:fldChar w:fldCharType="begin"/>
        </w:r>
        <w:r>
          <w:delInstrText>HYPERLINK "https://www.zotero.org/google-docs/?ogla1q" \h</w:delInstrText>
        </w:r>
        <w:r>
          <w:fldChar w:fldCharType="separate"/>
        </w:r>
        <w:r>
          <w:rPr>
            <w:i/>
          </w:rPr>
          <w:delText>Journal of Medical Primatology</w:delText>
        </w:r>
        <w:r>
          <w:rPr>
            <w:i/>
          </w:rPr>
          <w:fldChar w:fldCharType="end"/>
        </w:r>
        <w:r>
          <w:fldChar w:fldCharType="begin"/>
        </w:r>
        <w:r>
          <w:delInstrText>HYPERLINK "https://www.zotero.org/google-docs/?ogla1q" \h</w:delInstrText>
        </w:r>
        <w:r>
          <w:fldChar w:fldCharType="separate"/>
        </w:r>
        <w:r>
          <w:delText xml:space="preserve">. </w:delText>
        </w:r>
        <w:r>
          <w:fldChar w:fldCharType="end"/>
        </w:r>
        <w:r>
          <w:fldChar w:fldCharType="begin"/>
        </w:r>
        <w:r>
          <w:delInstrText>HYPERLINK "https://www.zotero.org/google-docs/?ogla1q" \h</w:delInstrText>
        </w:r>
        <w:r>
          <w:fldChar w:fldCharType="separate"/>
        </w:r>
        <w:r>
          <w:rPr>
            <w:b/>
          </w:rPr>
          <w:delText>20</w:delText>
        </w:r>
        <w:r>
          <w:rPr>
            <w:b/>
          </w:rPr>
          <w:fldChar w:fldCharType="end"/>
        </w:r>
        <w:r>
          <w:fldChar w:fldCharType="begin"/>
        </w:r>
        <w:r>
          <w:delInstrText>HYPERLINK "https://www.zotero.org/google-docs/?ogla1q" \h</w:delInstrText>
        </w:r>
        <w:r>
          <w:fldChar w:fldCharType="separate"/>
        </w:r>
        <w:r>
          <w:delText>, 361–364 (1991).</w:delText>
        </w:r>
        <w:r>
          <w:fldChar w:fldCharType="end"/>
        </w:r>
      </w:del>
    </w:p>
    <w:p w14:paraId="7B83D83B" w14:textId="77777777" w:rsidR="00B028CC" w:rsidRDefault="00000000">
      <w:pPr>
        <w:widowControl w:val="0"/>
        <w:pBdr>
          <w:top w:val="nil"/>
          <w:left w:val="nil"/>
          <w:bottom w:val="nil"/>
          <w:right w:val="nil"/>
          <w:between w:val="nil"/>
        </w:pBdr>
        <w:ind w:left="384" w:hanging="384"/>
        <w:rPr>
          <w:del w:id="2004" w:author="Sophie Bur" w:date="2024-03-19T11:59:00Z"/>
          <w:color w:val="000000"/>
          <w:sz w:val="24"/>
          <w:szCs w:val="24"/>
        </w:rPr>
      </w:pPr>
      <w:del w:id="2005" w:author="Sophie Bur" w:date="2024-03-19T11:59:00Z">
        <w:r>
          <w:fldChar w:fldCharType="begin"/>
        </w:r>
        <w:r>
          <w:delInstrText>HYPERLINK "https://www.zotero.org/google-docs/?ogla1q" \h</w:delInstrText>
        </w:r>
        <w:r>
          <w:fldChar w:fldCharType="separate"/>
        </w:r>
        <w:r>
          <w:delText xml:space="preserve">28. </w:delText>
        </w:r>
        <w:r>
          <w:tab/>
          <w:delText xml:space="preserve">G. Hewitt, A. MacLarnon, K. E. Jones, The functions of laryngeal air sacs in primates: A new hypothesis. </w:delText>
        </w:r>
        <w:r>
          <w:fldChar w:fldCharType="end"/>
        </w:r>
        <w:r>
          <w:fldChar w:fldCharType="begin"/>
        </w:r>
        <w:r>
          <w:delInstrText>HYPERLINK "https://www.zotero.org/google-docs/?ogla1q" \h</w:delInstrText>
        </w:r>
        <w:r>
          <w:fldChar w:fldCharType="separate"/>
        </w:r>
        <w:r>
          <w:rPr>
            <w:i/>
          </w:rPr>
          <w:delText>FPR</w:delText>
        </w:r>
        <w:r>
          <w:rPr>
            <w:i/>
          </w:rPr>
          <w:fldChar w:fldCharType="end"/>
        </w:r>
        <w:r>
          <w:fldChar w:fldCharType="begin"/>
        </w:r>
        <w:r>
          <w:delInstrText>HYPERLINK "https://www.zotero.org/google-docs/?ogla1q" \h</w:delInstrText>
        </w:r>
        <w:r>
          <w:fldChar w:fldCharType="separate"/>
        </w:r>
        <w:r>
          <w:delText xml:space="preserve">. </w:delText>
        </w:r>
        <w:r>
          <w:fldChar w:fldCharType="end"/>
        </w:r>
        <w:r>
          <w:fldChar w:fldCharType="begin"/>
        </w:r>
        <w:r>
          <w:delInstrText>HYPERLINK "https://www.zotero.org/google-docs/?ogla1q" \h</w:delInstrText>
        </w:r>
        <w:r>
          <w:fldChar w:fldCharType="separate"/>
        </w:r>
        <w:r>
          <w:rPr>
            <w:b/>
          </w:rPr>
          <w:delText>73</w:delText>
        </w:r>
        <w:r>
          <w:rPr>
            <w:b/>
          </w:rPr>
          <w:fldChar w:fldCharType="end"/>
        </w:r>
        <w:r>
          <w:fldChar w:fldCharType="begin"/>
        </w:r>
        <w:r>
          <w:delInstrText>HYPERLINK "https://www.zotero.org/google-docs/?ogla1q" \h</w:delInstrText>
        </w:r>
        <w:r>
          <w:fldChar w:fldCharType="separate"/>
        </w:r>
        <w:r>
          <w:delText>, 70–94 (2002).</w:delText>
        </w:r>
        <w:r>
          <w:fldChar w:fldCharType="end"/>
        </w:r>
      </w:del>
    </w:p>
    <w:p w14:paraId="0C0B5808" w14:textId="77777777" w:rsidR="00B028CC" w:rsidRDefault="00000000">
      <w:pPr>
        <w:widowControl w:val="0"/>
        <w:pBdr>
          <w:top w:val="nil"/>
          <w:left w:val="nil"/>
          <w:bottom w:val="nil"/>
          <w:right w:val="nil"/>
          <w:between w:val="nil"/>
        </w:pBdr>
        <w:ind w:left="384" w:hanging="384"/>
        <w:rPr>
          <w:del w:id="2006" w:author="Sophie Bur" w:date="2024-03-19T11:59:00Z"/>
          <w:color w:val="000000"/>
          <w:sz w:val="24"/>
          <w:szCs w:val="24"/>
        </w:rPr>
      </w:pPr>
      <w:del w:id="2007" w:author="Sophie Bur" w:date="2024-03-19T11:59:00Z">
        <w:r>
          <w:fldChar w:fldCharType="begin"/>
        </w:r>
        <w:r>
          <w:delInstrText>HYPERLINK "https://www.zotero.org/google-docs/?ogla1q" \h</w:delInstrText>
        </w:r>
        <w:r>
          <w:fldChar w:fldCharType="separate"/>
        </w:r>
        <w:r>
          <w:delText xml:space="preserve">29. </w:delText>
        </w:r>
        <w:r>
          <w:tab/>
          <w:delText xml:space="preserve">D. F. N. Harrison, </w:delText>
        </w:r>
        <w:r>
          <w:fldChar w:fldCharType="end"/>
        </w:r>
        <w:r>
          <w:fldChar w:fldCharType="begin"/>
        </w:r>
        <w:r>
          <w:delInstrText>HYPERLINK "https://www.zotero.org/google-docs/?ogla1q" \h</w:delInstrText>
        </w:r>
        <w:r>
          <w:fldChar w:fldCharType="separate"/>
        </w:r>
        <w:r>
          <w:rPr>
            <w:i/>
          </w:rPr>
          <w:delText>The Anatomy and Physiology of the Mammalian Larynx</w:delText>
        </w:r>
        <w:r>
          <w:rPr>
            <w:i/>
          </w:rPr>
          <w:fldChar w:fldCharType="end"/>
        </w:r>
        <w:r>
          <w:fldChar w:fldCharType="begin"/>
        </w:r>
        <w:r>
          <w:delInstrText>HYPERLINK "https://www.zotero.org/google-docs/?ogla1q" \h</w:delInstrText>
        </w:r>
        <w:r>
          <w:fldChar w:fldCharType="separate"/>
        </w:r>
        <w:r>
          <w:delText xml:space="preserve"> (Cambridge University Press, Cambridge, 1995; https://www.cambridge.org/core/books/anatomy-and-physiology-of-the-mammalian-larynx/374FE10734305D20EFFF480DA818F535).</w:delText>
        </w:r>
        <w:r>
          <w:fldChar w:fldCharType="end"/>
        </w:r>
      </w:del>
    </w:p>
    <w:p w14:paraId="2A3CE37B" w14:textId="77777777" w:rsidR="00B028CC" w:rsidRDefault="00000000">
      <w:pPr>
        <w:widowControl w:val="0"/>
        <w:pBdr>
          <w:top w:val="nil"/>
          <w:left w:val="nil"/>
          <w:bottom w:val="nil"/>
          <w:right w:val="nil"/>
          <w:between w:val="nil"/>
        </w:pBdr>
        <w:ind w:left="384" w:hanging="384"/>
        <w:rPr>
          <w:del w:id="2008" w:author="Sophie Bur" w:date="2024-03-19T11:59:00Z"/>
          <w:color w:val="000000"/>
          <w:sz w:val="24"/>
          <w:szCs w:val="24"/>
        </w:rPr>
      </w:pPr>
      <w:del w:id="2009" w:author="Sophie Bur" w:date="2024-03-19T11:59:00Z">
        <w:r>
          <w:fldChar w:fldCharType="begin"/>
        </w:r>
        <w:r>
          <w:delInstrText>HYPERLINK "https://www.zotero.org/google-docs/?ogla1q" \h</w:delInstrText>
        </w:r>
        <w:r>
          <w:fldChar w:fldCharType="separate"/>
        </w:r>
        <w:r>
          <w:delText xml:space="preserve">30. </w:delText>
        </w:r>
        <w:r>
          <w:tab/>
          <w:delText xml:space="preserve">S. Hayama, The origin of the completely closed glottis. Why does not the monkey fall from a tree? </w:delText>
        </w:r>
        <w:r>
          <w:fldChar w:fldCharType="end"/>
        </w:r>
        <w:r>
          <w:fldChar w:fldCharType="begin"/>
        </w:r>
        <w:r>
          <w:delInstrText>HYPERLINK "https://www.zotero.org/google-docs/?ogla1q" \h</w:delInstrText>
        </w:r>
        <w:r>
          <w:fldChar w:fldCharType="separate"/>
        </w:r>
        <w:r>
          <w:rPr>
            <w:i/>
          </w:rPr>
          <w:delText>Primate Research</w:delText>
        </w:r>
        <w:r>
          <w:rPr>
            <w:i/>
          </w:rPr>
          <w:fldChar w:fldCharType="end"/>
        </w:r>
        <w:r>
          <w:fldChar w:fldCharType="begin"/>
        </w:r>
        <w:r>
          <w:delInstrText>HYPERLINK "https://www.zotero.org/google-docs/?ogla1q" \h</w:delInstrText>
        </w:r>
        <w:r>
          <w:fldChar w:fldCharType="separate"/>
        </w:r>
        <w:r>
          <w:delText xml:space="preserve">. </w:delText>
        </w:r>
        <w:r>
          <w:fldChar w:fldCharType="end"/>
        </w:r>
        <w:r>
          <w:fldChar w:fldCharType="begin"/>
        </w:r>
        <w:r>
          <w:delInstrText>HYPERLINK "https://www.zotero.org/google-docs/?ogla1q" \h</w:delInstrText>
        </w:r>
        <w:r>
          <w:fldChar w:fldCharType="separate"/>
        </w:r>
        <w:r>
          <w:rPr>
            <w:b/>
          </w:rPr>
          <w:delText>12</w:delText>
        </w:r>
        <w:r>
          <w:rPr>
            <w:b/>
          </w:rPr>
          <w:fldChar w:fldCharType="end"/>
        </w:r>
        <w:r>
          <w:fldChar w:fldCharType="begin"/>
        </w:r>
        <w:r>
          <w:delInstrText>HYPERLINK "https://www.zotero.org/google-docs/?ogla1q" \h</w:delInstrText>
        </w:r>
        <w:r>
          <w:fldChar w:fldCharType="separate"/>
        </w:r>
        <w:r>
          <w:delText>, 179–206 (1996).</w:delText>
        </w:r>
        <w:r>
          <w:fldChar w:fldCharType="end"/>
        </w:r>
      </w:del>
    </w:p>
    <w:p w14:paraId="7CEF9E7A" w14:textId="77777777" w:rsidR="00B028CC" w:rsidRDefault="00000000">
      <w:pPr>
        <w:widowControl w:val="0"/>
        <w:pBdr>
          <w:top w:val="nil"/>
          <w:left w:val="nil"/>
          <w:bottom w:val="nil"/>
          <w:right w:val="nil"/>
          <w:between w:val="nil"/>
        </w:pBdr>
        <w:ind w:left="384" w:hanging="384"/>
        <w:rPr>
          <w:del w:id="2010" w:author="Sophie Bur" w:date="2024-03-19T11:59:00Z"/>
          <w:color w:val="000000"/>
          <w:sz w:val="24"/>
          <w:szCs w:val="24"/>
        </w:rPr>
      </w:pPr>
      <w:del w:id="2011" w:author="Sophie Bur" w:date="2024-03-19T11:59:00Z">
        <w:r>
          <w:fldChar w:fldCharType="begin"/>
        </w:r>
        <w:r>
          <w:delInstrText>HYPERLINK "https://www.zotero.org/google-docs/?ogla1q" \h</w:delInstrText>
        </w:r>
        <w:r>
          <w:fldChar w:fldCharType="separate"/>
        </w:r>
        <w:r>
          <w:delText xml:space="preserve">31. </w:delText>
        </w:r>
        <w:r>
          <w:tab/>
          <w:delText xml:space="preserve">B. de Boer, Acoustic analysis of primate air sacs and their effect on vocalization. </w:delText>
        </w:r>
        <w:r>
          <w:fldChar w:fldCharType="end"/>
        </w:r>
        <w:r>
          <w:fldChar w:fldCharType="begin"/>
        </w:r>
        <w:r>
          <w:delInstrText>HYPERLINK "https://www.zotero.org/google-docs/?ogla1q" \h</w:delInstrText>
        </w:r>
        <w:r>
          <w:fldChar w:fldCharType="separate"/>
        </w:r>
        <w:r>
          <w:rPr>
            <w:i/>
          </w:rPr>
          <w:delText>J Acoust Soc Am</w:delText>
        </w:r>
        <w:r>
          <w:rPr>
            <w:i/>
          </w:rPr>
          <w:fldChar w:fldCharType="end"/>
        </w:r>
        <w:r>
          <w:fldChar w:fldCharType="begin"/>
        </w:r>
        <w:r>
          <w:delInstrText>HYPERLINK "https://www.zotero.org/google-docs/?ogla1q" \h</w:delInstrText>
        </w:r>
        <w:r>
          <w:fldChar w:fldCharType="separate"/>
        </w:r>
        <w:r>
          <w:delText xml:space="preserve">. </w:delText>
        </w:r>
        <w:r>
          <w:fldChar w:fldCharType="end"/>
        </w:r>
        <w:r>
          <w:fldChar w:fldCharType="begin"/>
        </w:r>
        <w:r>
          <w:delInstrText>HYPERLINK "https://www.zotero.org/google-docs/?ogla1q" \h</w:delInstrText>
        </w:r>
        <w:r>
          <w:fldChar w:fldCharType="separate"/>
        </w:r>
        <w:r>
          <w:rPr>
            <w:b/>
          </w:rPr>
          <w:delText>126</w:delText>
        </w:r>
        <w:r>
          <w:rPr>
            <w:b/>
          </w:rPr>
          <w:fldChar w:fldCharType="end"/>
        </w:r>
        <w:r>
          <w:fldChar w:fldCharType="begin"/>
        </w:r>
        <w:r>
          <w:delInstrText>HYPERLINK "https://www.zotero.org/google-docs/?ogla1q" \h</w:delInstrText>
        </w:r>
        <w:r>
          <w:fldChar w:fldCharType="separate"/>
        </w:r>
        <w:r>
          <w:delText>, 3329–3343 (2009).</w:delText>
        </w:r>
        <w:r>
          <w:fldChar w:fldCharType="end"/>
        </w:r>
      </w:del>
    </w:p>
    <w:p w14:paraId="0F9FA263" w14:textId="77777777" w:rsidR="00B028CC" w:rsidRDefault="00000000">
      <w:pPr>
        <w:widowControl w:val="0"/>
        <w:pBdr>
          <w:top w:val="nil"/>
          <w:left w:val="nil"/>
          <w:bottom w:val="nil"/>
          <w:right w:val="nil"/>
          <w:between w:val="nil"/>
        </w:pBdr>
        <w:ind w:left="384" w:hanging="384"/>
        <w:rPr>
          <w:del w:id="2012" w:author="Sophie Bur" w:date="2024-03-19T11:59:00Z"/>
          <w:color w:val="000000"/>
          <w:sz w:val="24"/>
          <w:szCs w:val="24"/>
        </w:rPr>
      </w:pPr>
      <w:del w:id="2013" w:author="Sophie Bur" w:date="2024-03-19T11:59:00Z">
        <w:r>
          <w:fldChar w:fldCharType="begin"/>
        </w:r>
        <w:r>
          <w:delInstrText>HYPERLINK "https://www.zotero.org/google-docs/?ogla1q" \h</w:delInstrText>
        </w:r>
        <w:r>
          <w:fldChar w:fldCharType="separate"/>
        </w:r>
        <w:r>
          <w:delText xml:space="preserve">32. </w:delText>
        </w:r>
        <w:r>
          <w:tab/>
          <w:delText xml:space="preserve">S. R. Partan, P. Marler, Communication Goes Multimodal. </w:delText>
        </w:r>
        <w:r>
          <w:fldChar w:fldCharType="end"/>
        </w:r>
        <w:r>
          <w:fldChar w:fldCharType="begin"/>
        </w:r>
        <w:r>
          <w:delInstrText>HYPERLINK "https://www.zotero.org/google-docs/?ogla1q" \h</w:delInstrText>
        </w:r>
        <w:r>
          <w:fldChar w:fldCharType="separate"/>
        </w:r>
        <w:r>
          <w:rPr>
            <w:i/>
          </w:rPr>
          <w:delText>Science</w:delText>
        </w:r>
        <w:r>
          <w:rPr>
            <w:i/>
          </w:rPr>
          <w:fldChar w:fldCharType="end"/>
        </w:r>
        <w:r>
          <w:fldChar w:fldCharType="begin"/>
        </w:r>
        <w:r>
          <w:delInstrText>HYPERLINK "https://www.zotero.org/google-docs/?ogla1q" \h</w:delInstrText>
        </w:r>
        <w:r>
          <w:fldChar w:fldCharType="separate"/>
        </w:r>
        <w:r>
          <w:delText xml:space="preserve">. </w:delText>
        </w:r>
        <w:r>
          <w:fldChar w:fldCharType="end"/>
        </w:r>
        <w:r>
          <w:fldChar w:fldCharType="begin"/>
        </w:r>
        <w:r>
          <w:delInstrText>HYPERLINK "https://www.zotero.org/google-docs/?ogla1q" \h</w:delInstrText>
        </w:r>
        <w:r>
          <w:fldChar w:fldCharType="separate"/>
        </w:r>
        <w:r>
          <w:rPr>
            <w:b/>
          </w:rPr>
          <w:delText>283</w:delText>
        </w:r>
        <w:r>
          <w:rPr>
            <w:b/>
          </w:rPr>
          <w:fldChar w:fldCharType="end"/>
        </w:r>
        <w:r>
          <w:fldChar w:fldCharType="begin"/>
        </w:r>
        <w:r>
          <w:delInstrText>HYPERLINK "https://www.zotero.org/google-docs/?ogla1q" \h</w:delInstrText>
        </w:r>
        <w:r>
          <w:fldChar w:fldCharType="separate"/>
        </w:r>
        <w:r>
          <w:delText>, 1272–1273 (1999).</w:delText>
        </w:r>
        <w:r>
          <w:fldChar w:fldCharType="end"/>
        </w:r>
      </w:del>
    </w:p>
    <w:p w14:paraId="7A257160" w14:textId="77777777" w:rsidR="00B028CC" w:rsidRDefault="00000000">
      <w:pPr>
        <w:widowControl w:val="0"/>
        <w:pBdr>
          <w:top w:val="nil"/>
          <w:left w:val="nil"/>
          <w:bottom w:val="nil"/>
          <w:right w:val="nil"/>
          <w:between w:val="nil"/>
        </w:pBdr>
        <w:ind w:left="384" w:hanging="384"/>
        <w:rPr>
          <w:del w:id="2014" w:author="Sophie Bur" w:date="2024-03-19T11:59:00Z"/>
          <w:color w:val="000000"/>
          <w:sz w:val="24"/>
          <w:szCs w:val="24"/>
        </w:rPr>
      </w:pPr>
      <w:del w:id="2015" w:author="Sophie Bur" w:date="2024-03-19T11:59:00Z">
        <w:r>
          <w:fldChar w:fldCharType="begin"/>
        </w:r>
        <w:r>
          <w:delInstrText>HYPERLINK "https://www.zotero.org/google-docs/?ogla1q" \h</w:delInstrText>
        </w:r>
        <w:r>
          <w:fldChar w:fldCharType="separate"/>
        </w:r>
        <w:r>
          <w:delText xml:space="preserve">33. </w:delText>
        </w:r>
        <w:r>
          <w:tab/>
          <w:delText xml:space="preserve">T. Nishimura, A. Mikami, J. Suzuki, T. Matsuzawa, Development of the Laryngeal Air Sac in Chimpanzees. </w:delText>
        </w:r>
        <w:r>
          <w:fldChar w:fldCharType="end"/>
        </w:r>
        <w:r>
          <w:fldChar w:fldCharType="begin"/>
        </w:r>
        <w:r>
          <w:delInstrText>HYPERLINK "https://www.zotero.org/google-docs/?ogla1q" \h</w:delInstrText>
        </w:r>
        <w:r>
          <w:fldChar w:fldCharType="separate"/>
        </w:r>
        <w:r>
          <w:rPr>
            <w:i/>
          </w:rPr>
          <w:delText>International Journal of Primatology</w:delText>
        </w:r>
        <w:r>
          <w:rPr>
            <w:i/>
          </w:rPr>
          <w:fldChar w:fldCharType="end"/>
        </w:r>
        <w:r>
          <w:fldChar w:fldCharType="begin"/>
        </w:r>
        <w:r>
          <w:delInstrText>HYPERLINK "https://www.zotero.org/google-docs/?ogla1q" \h</w:delInstrText>
        </w:r>
        <w:r>
          <w:fldChar w:fldCharType="separate"/>
        </w:r>
        <w:r>
          <w:delText xml:space="preserve">. </w:delText>
        </w:r>
        <w:r>
          <w:fldChar w:fldCharType="end"/>
        </w:r>
        <w:r>
          <w:fldChar w:fldCharType="begin"/>
        </w:r>
        <w:r>
          <w:delInstrText>HYPERLINK "https://www.zotero.org/google-docs/?ogla1q" \h</w:delInstrText>
        </w:r>
        <w:r>
          <w:fldChar w:fldCharType="separate"/>
        </w:r>
        <w:r>
          <w:rPr>
            <w:b/>
          </w:rPr>
          <w:delText>28</w:delText>
        </w:r>
        <w:r>
          <w:rPr>
            <w:b/>
          </w:rPr>
          <w:fldChar w:fldCharType="end"/>
        </w:r>
        <w:r>
          <w:fldChar w:fldCharType="begin"/>
        </w:r>
        <w:r>
          <w:delInstrText>HYPERLINK "https://www.zotero.org/google-docs/?ogla1q" \h</w:delInstrText>
        </w:r>
        <w:r>
          <w:fldChar w:fldCharType="separate"/>
        </w:r>
        <w:r>
          <w:delText>, 483–492 (2007).</w:delText>
        </w:r>
        <w:r>
          <w:fldChar w:fldCharType="end"/>
        </w:r>
      </w:del>
    </w:p>
    <w:p w14:paraId="097B5FAC" w14:textId="77777777" w:rsidR="00B028CC" w:rsidRDefault="00000000">
      <w:pPr>
        <w:widowControl w:val="0"/>
        <w:pBdr>
          <w:top w:val="nil"/>
          <w:left w:val="nil"/>
          <w:bottom w:val="nil"/>
          <w:right w:val="nil"/>
          <w:between w:val="nil"/>
        </w:pBdr>
        <w:ind w:left="384" w:hanging="384"/>
        <w:rPr>
          <w:del w:id="2016" w:author="Sophie Bur" w:date="2024-03-19T11:59:00Z"/>
          <w:color w:val="000000"/>
          <w:sz w:val="24"/>
          <w:szCs w:val="24"/>
        </w:rPr>
      </w:pPr>
      <w:del w:id="2017" w:author="Sophie Bur" w:date="2024-03-19T11:59:00Z">
        <w:r>
          <w:fldChar w:fldCharType="begin"/>
        </w:r>
        <w:r>
          <w:delInstrText>HYPERLINK "https://www.zotero.org/google-docs/?ogla1q" \h</w:delInstrText>
        </w:r>
        <w:r>
          <w:fldChar w:fldCharType="separate"/>
        </w:r>
        <w:r>
          <w:delText xml:space="preserve">34. </w:delText>
        </w:r>
        <w:r>
          <w:tab/>
          <w:delText xml:space="preserve">W. T. Fitch, B. de Boer, N. Mathur, A. A. Ghazanfar, Monkey vocal tracts are speech-ready. </w:delText>
        </w:r>
        <w:r>
          <w:fldChar w:fldCharType="end"/>
        </w:r>
        <w:r>
          <w:fldChar w:fldCharType="begin"/>
        </w:r>
        <w:r>
          <w:delInstrText>HYPERLINK "https://www.zotero.org/google-docs/?ogla1q" \h</w:delInstrText>
        </w:r>
        <w:r>
          <w:fldChar w:fldCharType="separate"/>
        </w:r>
        <w:r>
          <w:rPr>
            <w:i/>
          </w:rPr>
          <w:delText>Science Advances</w:delText>
        </w:r>
        <w:r>
          <w:rPr>
            <w:i/>
          </w:rPr>
          <w:fldChar w:fldCharType="end"/>
        </w:r>
        <w:r>
          <w:fldChar w:fldCharType="begin"/>
        </w:r>
        <w:r>
          <w:delInstrText>HYPERLINK "https://www.zotero.org/google-docs/?ogla1q" \h</w:delInstrText>
        </w:r>
        <w:r>
          <w:fldChar w:fldCharType="separate"/>
        </w:r>
        <w:r>
          <w:delText xml:space="preserve">. </w:delText>
        </w:r>
        <w:r>
          <w:fldChar w:fldCharType="end"/>
        </w:r>
        <w:r>
          <w:fldChar w:fldCharType="begin"/>
        </w:r>
        <w:r>
          <w:delInstrText>HYPERLINK "https://www.zotero.org/google-docs/?ogla1q" \h</w:delInstrText>
        </w:r>
        <w:r>
          <w:fldChar w:fldCharType="separate"/>
        </w:r>
        <w:r>
          <w:rPr>
            <w:b/>
          </w:rPr>
          <w:delText>2</w:delText>
        </w:r>
        <w:r>
          <w:rPr>
            <w:b/>
          </w:rPr>
          <w:fldChar w:fldCharType="end"/>
        </w:r>
        <w:r>
          <w:fldChar w:fldCharType="begin"/>
        </w:r>
        <w:r>
          <w:delInstrText>HYPERLINK "https://www.zotero.org/google-docs/?ogla1q" \h</w:delInstrText>
        </w:r>
        <w:r>
          <w:fldChar w:fldCharType="separate"/>
        </w:r>
        <w:r>
          <w:delText>, e1600723 (2016).</w:delText>
        </w:r>
        <w:r>
          <w:fldChar w:fldCharType="end"/>
        </w:r>
      </w:del>
    </w:p>
    <w:p w14:paraId="5D11FD42" w14:textId="77777777" w:rsidR="00B028CC" w:rsidRDefault="00000000">
      <w:pPr>
        <w:widowControl w:val="0"/>
        <w:pBdr>
          <w:top w:val="nil"/>
          <w:left w:val="nil"/>
          <w:bottom w:val="nil"/>
          <w:right w:val="nil"/>
          <w:between w:val="nil"/>
        </w:pBdr>
        <w:ind w:left="384" w:hanging="384"/>
        <w:rPr>
          <w:del w:id="2018" w:author="Sophie Bur" w:date="2024-03-19T11:59:00Z"/>
          <w:color w:val="000000"/>
          <w:sz w:val="24"/>
          <w:szCs w:val="24"/>
        </w:rPr>
      </w:pPr>
      <w:del w:id="2019" w:author="Sophie Bur" w:date="2024-03-19T11:59:00Z">
        <w:r>
          <w:fldChar w:fldCharType="begin"/>
        </w:r>
        <w:r>
          <w:delInstrText>HYPERLINK "https://www.zotero.org/google-docs/?ogla1q" \h</w:delInstrText>
        </w:r>
        <w:r>
          <w:fldChar w:fldCharType="separate"/>
        </w:r>
        <w:r>
          <w:delText xml:space="preserve">35. </w:delText>
        </w:r>
        <w:r>
          <w:tab/>
          <w:delText xml:space="preserve">W. T. Fitch, The Biology and Evolution of Speech: A Comparative Analysis. </w:delText>
        </w:r>
        <w:r>
          <w:fldChar w:fldCharType="end"/>
        </w:r>
        <w:r>
          <w:fldChar w:fldCharType="begin"/>
        </w:r>
        <w:r>
          <w:delInstrText>HYPERLINK "https://www.zotero.org/google-docs/?ogla1q" \h</w:delInstrText>
        </w:r>
        <w:r>
          <w:fldChar w:fldCharType="separate"/>
        </w:r>
        <w:r>
          <w:rPr>
            <w:i/>
          </w:rPr>
          <w:delText>Annual Review of Linguistics</w:delText>
        </w:r>
        <w:r>
          <w:rPr>
            <w:i/>
          </w:rPr>
          <w:fldChar w:fldCharType="end"/>
        </w:r>
        <w:r>
          <w:fldChar w:fldCharType="begin"/>
        </w:r>
        <w:r>
          <w:delInstrText>HYPERLINK "https://www.zotero.org/google-docs/?ogla1q" \h</w:delInstrText>
        </w:r>
        <w:r>
          <w:fldChar w:fldCharType="separate"/>
        </w:r>
        <w:r>
          <w:delText xml:space="preserve">. </w:delText>
        </w:r>
        <w:r>
          <w:fldChar w:fldCharType="end"/>
        </w:r>
        <w:r>
          <w:fldChar w:fldCharType="begin"/>
        </w:r>
        <w:r>
          <w:delInstrText>HYPERLINK "https://www.zotero.org/google-docs/?ogla1q" \h</w:delInstrText>
        </w:r>
        <w:r>
          <w:fldChar w:fldCharType="separate"/>
        </w:r>
        <w:r>
          <w:rPr>
            <w:b/>
          </w:rPr>
          <w:delText>4</w:delText>
        </w:r>
        <w:r>
          <w:rPr>
            <w:b/>
          </w:rPr>
          <w:fldChar w:fldCharType="end"/>
        </w:r>
        <w:r>
          <w:fldChar w:fldCharType="begin"/>
        </w:r>
        <w:r>
          <w:delInstrText>HYPERLINK "https://www.zotero.org/google-docs/?ogla1q" \h</w:delInstrText>
        </w:r>
        <w:r>
          <w:fldChar w:fldCharType="separate"/>
        </w:r>
        <w:r>
          <w:delText>, 255–279 (2018).</w:delText>
        </w:r>
        <w:r>
          <w:fldChar w:fldCharType="end"/>
        </w:r>
      </w:del>
    </w:p>
    <w:p w14:paraId="162DBA86" w14:textId="77777777" w:rsidR="00B028CC" w:rsidRDefault="00000000">
      <w:pPr>
        <w:widowControl w:val="0"/>
        <w:pBdr>
          <w:top w:val="nil"/>
          <w:left w:val="nil"/>
          <w:bottom w:val="nil"/>
          <w:right w:val="nil"/>
          <w:between w:val="nil"/>
        </w:pBdr>
        <w:ind w:left="384" w:hanging="384"/>
        <w:rPr>
          <w:del w:id="2020" w:author="Sophie Bur" w:date="2024-03-19T11:59:00Z"/>
          <w:color w:val="000000"/>
          <w:sz w:val="24"/>
          <w:szCs w:val="24"/>
        </w:rPr>
      </w:pPr>
      <w:del w:id="2021" w:author="Sophie Bur" w:date="2024-03-19T11:59:00Z">
        <w:r>
          <w:fldChar w:fldCharType="begin"/>
        </w:r>
        <w:r>
          <w:delInstrText>HYPERLINK "https://www.zotero.org/google-docs/?ogla1q" \h</w:delInstrText>
        </w:r>
        <w:r>
          <w:fldChar w:fldCharType="separate"/>
        </w:r>
        <w:r>
          <w:delText xml:space="preserve">36. </w:delText>
        </w:r>
        <w:r>
          <w:tab/>
          <w:delText xml:space="preserve">Z. Alemseged, F. Spoor, W. H. Kimbel, R. Bobe, D. Geraads, D. Reed, J. G. Wynn, A juvenile early hominin skeleton from Dikika, Ethiopia. </w:delText>
        </w:r>
        <w:r>
          <w:fldChar w:fldCharType="end"/>
        </w:r>
        <w:r>
          <w:fldChar w:fldCharType="begin"/>
        </w:r>
        <w:r>
          <w:delInstrText>HYPERLINK "https://www.zotero.org/google-docs/?ogla1q" \h</w:delInstrText>
        </w:r>
        <w:r>
          <w:fldChar w:fldCharType="separate"/>
        </w:r>
        <w:r>
          <w:rPr>
            <w:i/>
          </w:rPr>
          <w:delText>Nature</w:delText>
        </w:r>
        <w:r>
          <w:rPr>
            <w:i/>
          </w:rPr>
          <w:fldChar w:fldCharType="end"/>
        </w:r>
        <w:r>
          <w:fldChar w:fldCharType="begin"/>
        </w:r>
        <w:r>
          <w:delInstrText>HYPERLINK "https://www.zotero.org/google-docs/?ogla1q" \h</w:delInstrText>
        </w:r>
        <w:r>
          <w:fldChar w:fldCharType="separate"/>
        </w:r>
        <w:r>
          <w:delText xml:space="preserve">. </w:delText>
        </w:r>
        <w:r>
          <w:fldChar w:fldCharType="end"/>
        </w:r>
        <w:r>
          <w:fldChar w:fldCharType="begin"/>
        </w:r>
        <w:r>
          <w:delInstrText>HYPERLINK "https://www.zotero.org/google-docs/?ogla1q" \h</w:delInstrText>
        </w:r>
        <w:r>
          <w:fldChar w:fldCharType="separate"/>
        </w:r>
        <w:r>
          <w:rPr>
            <w:b/>
          </w:rPr>
          <w:delText>443</w:delText>
        </w:r>
        <w:r>
          <w:rPr>
            <w:b/>
          </w:rPr>
          <w:fldChar w:fldCharType="end"/>
        </w:r>
        <w:r>
          <w:fldChar w:fldCharType="begin"/>
        </w:r>
        <w:r>
          <w:delInstrText>HYPERLINK "https://www.zotero.org/google-docs/?ogla1q" \h</w:delInstrText>
        </w:r>
        <w:r>
          <w:fldChar w:fldCharType="separate"/>
        </w:r>
        <w:r>
          <w:delText>, 296–301 (2006).</w:delText>
        </w:r>
        <w:r>
          <w:fldChar w:fldCharType="end"/>
        </w:r>
      </w:del>
    </w:p>
    <w:p w14:paraId="73596F95" w14:textId="77777777" w:rsidR="00B028CC" w:rsidRDefault="00000000">
      <w:pPr>
        <w:widowControl w:val="0"/>
        <w:pBdr>
          <w:top w:val="nil"/>
          <w:left w:val="nil"/>
          <w:bottom w:val="nil"/>
          <w:right w:val="nil"/>
          <w:between w:val="nil"/>
        </w:pBdr>
        <w:ind w:left="384" w:hanging="384"/>
        <w:rPr>
          <w:del w:id="2022" w:author="Sophie Bur" w:date="2024-03-19T11:59:00Z"/>
          <w:color w:val="000000"/>
          <w:sz w:val="24"/>
          <w:szCs w:val="24"/>
        </w:rPr>
      </w:pPr>
      <w:del w:id="2023" w:author="Sophie Bur" w:date="2024-03-19T11:59:00Z">
        <w:r>
          <w:fldChar w:fldCharType="begin"/>
        </w:r>
        <w:r>
          <w:delInstrText>HYPERLINK "https://www.zotero.org/google-docs/?ogla1q" \h</w:delInstrText>
        </w:r>
        <w:r>
          <w:fldChar w:fldCharType="separate"/>
        </w:r>
        <w:r>
          <w:delText xml:space="preserve">37. </w:delText>
        </w:r>
        <w:r>
          <w:tab/>
          <w:delText xml:space="preserve">I. Martínez, J. L. Arsuaga, R. Quam, J. M. Carretero, A. Gracia, L. Rodríguez, Human hyoid bones from the middle Pleistocene site of the Sima de los Huesos (Sierra de Atapuerca, Spain). </w:delText>
        </w:r>
        <w:r>
          <w:fldChar w:fldCharType="end"/>
        </w:r>
        <w:r>
          <w:fldChar w:fldCharType="begin"/>
        </w:r>
        <w:r>
          <w:delInstrText>HYPERLINK "https://www.zotero.org/google-docs/?ogla1q" \h</w:delInstrText>
        </w:r>
        <w:r>
          <w:fldChar w:fldCharType="separate"/>
        </w:r>
        <w:r>
          <w:rPr>
            <w:i/>
          </w:rPr>
          <w:delText>Journal of Human Evolution</w:delText>
        </w:r>
        <w:r>
          <w:rPr>
            <w:i/>
          </w:rPr>
          <w:fldChar w:fldCharType="end"/>
        </w:r>
        <w:r>
          <w:fldChar w:fldCharType="begin"/>
        </w:r>
        <w:r>
          <w:delInstrText>HYPERLINK "https://www.zotero.org/google-docs/?ogla1q" \h</w:delInstrText>
        </w:r>
        <w:r>
          <w:fldChar w:fldCharType="separate"/>
        </w:r>
        <w:r>
          <w:delText xml:space="preserve">. </w:delText>
        </w:r>
        <w:r>
          <w:fldChar w:fldCharType="end"/>
        </w:r>
        <w:r>
          <w:fldChar w:fldCharType="begin"/>
        </w:r>
        <w:r>
          <w:delInstrText>HYPERLINK "https://www.zotero.org/google-docs/?ogla1q" \h</w:delInstrText>
        </w:r>
        <w:r>
          <w:fldChar w:fldCharType="separate"/>
        </w:r>
        <w:r>
          <w:rPr>
            <w:b/>
          </w:rPr>
          <w:delText>54</w:delText>
        </w:r>
        <w:r>
          <w:rPr>
            <w:b/>
          </w:rPr>
          <w:fldChar w:fldCharType="end"/>
        </w:r>
        <w:r>
          <w:fldChar w:fldCharType="begin"/>
        </w:r>
        <w:r>
          <w:delInstrText>HYPERLINK "https://www.zotero.org/google-docs/?ogla1q" \h</w:delInstrText>
        </w:r>
        <w:r>
          <w:fldChar w:fldCharType="separate"/>
        </w:r>
        <w:r>
          <w:delText>, 118–124 (2008).</w:delText>
        </w:r>
        <w:r>
          <w:fldChar w:fldCharType="end"/>
        </w:r>
      </w:del>
    </w:p>
    <w:p w14:paraId="491A9D37" w14:textId="77777777" w:rsidR="00B028CC" w:rsidRDefault="00000000">
      <w:pPr>
        <w:widowControl w:val="0"/>
        <w:pBdr>
          <w:top w:val="nil"/>
          <w:left w:val="nil"/>
          <w:bottom w:val="nil"/>
          <w:right w:val="nil"/>
          <w:between w:val="nil"/>
        </w:pBdr>
        <w:ind w:left="384" w:hanging="384"/>
        <w:rPr>
          <w:del w:id="2024" w:author="Sophie Bur" w:date="2024-03-19T11:59:00Z"/>
          <w:color w:val="000000"/>
          <w:sz w:val="24"/>
          <w:szCs w:val="24"/>
        </w:rPr>
      </w:pPr>
      <w:del w:id="2025" w:author="Sophie Bur" w:date="2024-03-19T11:59:00Z">
        <w:r>
          <w:fldChar w:fldCharType="begin"/>
        </w:r>
        <w:r>
          <w:delInstrText>HYPERLINK "https://www.zotero.org/google-docs/?ogla1q" \h</w:delInstrText>
        </w:r>
        <w:r>
          <w:fldChar w:fldCharType="separate"/>
        </w:r>
        <w:r>
          <w:delText xml:space="preserve">38. </w:delText>
        </w:r>
        <w:r>
          <w:tab/>
          <w:delText xml:space="preserve">J. Giovannello, R. V. Grieco, N. F. Bartone, Laryngocele. </w:delText>
        </w:r>
        <w:r>
          <w:fldChar w:fldCharType="end"/>
        </w:r>
        <w:r>
          <w:fldChar w:fldCharType="begin"/>
        </w:r>
        <w:r>
          <w:delInstrText>HYPERLINK "https://www.zotero.org/google-docs/?ogla1q" \h</w:delInstrText>
        </w:r>
        <w:r>
          <w:fldChar w:fldCharType="separate"/>
        </w:r>
        <w:r>
          <w:rPr>
            <w:i/>
          </w:rPr>
          <w:delText>American Journal of Roentgenology</w:delText>
        </w:r>
        <w:r>
          <w:rPr>
            <w:i/>
          </w:rPr>
          <w:fldChar w:fldCharType="end"/>
        </w:r>
        <w:r>
          <w:fldChar w:fldCharType="begin"/>
        </w:r>
        <w:r>
          <w:delInstrText>HYPERLINK "https://www.zotero.org/google-docs/?ogla1q" \h</w:delInstrText>
        </w:r>
        <w:r>
          <w:fldChar w:fldCharType="separate"/>
        </w:r>
        <w:r>
          <w:delText xml:space="preserve">. </w:delText>
        </w:r>
        <w:r>
          <w:fldChar w:fldCharType="end"/>
        </w:r>
        <w:r>
          <w:fldChar w:fldCharType="begin"/>
        </w:r>
        <w:r>
          <w:delInstrText>HYPERLINK "https://www.zotero.org/google-docs/?ogla1q" \h</w:delInstrText>
        </w:r>
        <w:r>
          <w:fldChar w:fldCharType="separate"/>
        </w:r>
        <w:r>
          <w:rPr>
            <w:b/>
          </w:rPr>
          <w:delText>108</w:delText>
        </w:r>
        <w:r>
          <w:rPr>
            <w:b/>
          </w:rPr>
          <w:fldChar w:fldCharType="end"/>
        </w:r>
        <w:r>
          <w:fldChar w:fldCharType="begin"/>
        </w:r>
        <w:r>
          <w:delInstrText>HYPERLINK "https://www.zotero.org/google-docs/?ogla1q" \h</w:delInstrText>
        </w:r>
        <w:r>
          <w:fldChar w:fldCharType="separate"/>
        </w:r>
        <w:r>
          <w:delText>, 825–829 (1970).</w:delText>
        </w:r>
        <w:r>
          <w:fldChar w:fldCharType="end"/>
        </w:r>
      </w:del>
    </w:p>
    <w:p w14:paraId="1D0E2B03" w14:textId="77777777" w:rsidR="00B028CC" w:rsidRDefault="00000000">
      <w:pPr>
        <w:widowControl w:val="0"/>
        <w:pBdr>
          <w:top w:val="nil"/>
          <w:left w:val="nil"/>
          <w:bottom w:val="nil"/>
          <w:right w:val="nil"/>
          <w:between w:val="nil"/>
        </w:pBdr>
        <w:ind w:left="384" w:hanging="384"/>
        <w:rPr>
          <w:del w:id="2026" w:author="Sophie Bur" w:date="2024-03-19T11:59:00Z"/>
          <w:color w:val="000000"/>
          <w:sz w:val="24"/>
          <w:szCs w:val="24"/>
        </w:rPr>
      </w:pPr>
      <w:del w:id="2027" w:author="Sophie Bur" w:date="2024-03-19T11:59:00Z">
        <w:r>
          <w:fldChar w:fldCharType="begin"/>
        </w:r>
        <w:r>
          <w:delInstrText>HYPERLINK "https://www.zotero.org/google-docs/?ogla1q" \h</w:delInstrText>
        </w:r>
        <w:r>
          <w:fldChar w:fldCharType="separate"/>
        </w:r>
        <w:r>
          <w:delText xml:space="preserve">39. </w:delText>
        </w:r>
        <w:r>
          <w:tab/>
          <w:delText xml:space="preserve">D. H. Ballard, Generalizing the Hough transform to detect arbitrary shapes. </w:delText>
        </w:r>
        <w:r>
          <w:fldChar w:fldCharType="end"/>
        </w:r>
        <w:r>
          <w:fldChar w:fldCharType="begin"/>
        </w:r>
        <w:r>
          <w:delInstrText>HYPERLINK "https://www.zotero.org/google-docs/?ogla1q" \h</w:delInstrText>
        </w:r>
        <w:r>
          <w:fldChar w:fldCharType="separate"/>
        </w:r>
        <w:r>
          <w:rPr>
            <w:i/>
          </w:rPr>
          <w:delText>Pattern Recognition</w:delText>
        </w:r>
        <w:r>
          <w:rPr>
            <w:i/>
          </w:rPr>
          <w:fldChar w:fldCharType="end"/>
        </w:r>
        <w:r>
          <w:fldChar w:fldCharType="begin"/>
        </w:r>
        <w:r>
          <w:delInstrText>HYPERLINK "https://www.zotero.org/google-docs/?ogla1q" \h</w:delInstrText>
        </w:r>
        <w:r>
          <w:fldChar w:fldCharType="separate"/>
        </w:r>
        <w:r>
          <w:delText xml:space="preserve">. </w:delText>
        </w:r>
        <w:r>
          <w:fldChar w:fldCharType="end"/>
        </w:r>
        <w:r>
          <w:fldChar w:fldCharType="begin"/>
        </w:r>
        <w:r>
          <w:delInstrText>HYPERLINK "https://www.zotero.org/google-docs/?ogla1q" \h</w:delInstrText>
        </w:r>
        <w:r>
          <w:fldChar w:fldCharType="separate"/>
        </w:r>
        <w:r>
          <w:rPr>
            <w:b/>
          </w:rPr>
          <w:delText>13</w:delText>
        </w:r>
        <w:r>
          <w:rPr>
            <w:b/>
          </w:rPr>
          <w:fldChar w:fldCharType="end"/>
        </w:r>
        <w:r>
          <w:fldChar w:fldCharType="begin"/>
        </w:r>
        <w:r>
          <w:delInstrText>HYPERLINK "https://www.zotero.org/google-docs/?ogla1q" \h</w:delInstrText>
        </w:r>
        <w:r>
          <w:fldChar w:fldCharType="separate"/>
        </w:r>
        <w:r>
          <w:delText>, 111–122 (1981).</w:delText>
        </w:r>
        <w:r>
          <w:fldChar w:fldCharType="end"/>
        </w:r>
      </w:del>
    </w:p>
    <w:p w14:paraId="4394D85F" w14:textId="77777777" w:rsidR="00B028CC" w:rsidRDefault="00000000">
      <w:pPr>
        <w:widowControl w:val="0"/>
        <w:pBdr>
          <w:top w:val="nil"/>
          <w:left w:val="nil"/>
          <w:bottom w:val="nil"/>
          <w:right w:val="nil"/>
          <w:between w:val="nil"/>
        </w:pBdr>
        <w:ind w:left="384" w:hanging="384"/>
        <w:rPr>
          <w:del w:id="2028" w:author="Sophie Bur" w:date="2024-03-19T11:59:00Z"/>
          <w:color w:val="000000"/>
          <w:sz w:val="24"/>
          <w:szCs w:val="24"/>
        </w:rPr>
      </w:pPr>
      <w:del w:id="2029" w:author="Sophie Bur" w:date="2024-03-19T11:59:00Z">
        <w:r>
          <w:fldChar w:fldCharType="begin"/>
        </w:r>
        <w:r>
          <w:delInstrText>HYPERLINK "https://www.zotero.org/google-docs/?ogla1q" \h</w:delInstrText>
        </w:r>
        <w:r>
          <w:fldChar w:fldCharType="separate"/>
        </w:r>
        <w:r>
          <w:delText xml:space="preserve">40. </w:delText>
        </w:r>
        <w:r>
          <w:tab/>
          <w:delText xml:space="preserve">R. O. Duda, P. E. Hart, Use of the Hough transformation to detect lines and curves in pictures. </w:delText>
        </w:r>
        <w:r>
          <w:fldChar w:fldCharType="end"/>
        </w:r>
        <w:r>
          <w:fldChar w:fldCharType="begin"/>
        </w:r>
        <w:r>
          <w:delInstrText>HYPERLINK "https://www.zotero.org/google-docs/?ogla1q" \h</w:delInstrText>
        </w:r>
        <w:r>
          <w:fldChar w:fldCharType="separate"/>
        </w:r>
        <w:r>
          <w:rPr>
            <w:i/>
          </w:rPr>
          <w:delText>Commun. ACM</w:delText>
        </w:r>
        <w:r>
          <w:rPr>
            <w:i/>
          </w:rPr>
          <w:fldChar w:fldCharType="end"/>
        </w:r>
        <w:r>
          <w:fldChar w:fldCharType="begin"/>
        </w:r>
        <w:r>
          <w:delInstrText>HYPERLINK "https://www.zotero.org/google-docs/?ogla1q" \h</w:delInstrText>
        </w:r>
        <w:r>
          <w:fldChar w:fldCharType="separate"/>
        </w:r>
        <w:r>
          <w:delText xml:space="preserve">. </w:delText>
        </w:r>
        <w:r>
          <w:fldChar w:fldCharType="end"/>
        </w:r>
        <w:r>
          <w:fldChar w:fldCharType="begin"/>
        </w:r>
        <w:r>
          <w:delInstrText>HYPERLINK "https://www.zotero.org/google-docs/?ogla1q" \h</w:delInstrText>
        </w:r>
        <w:r>
          <w:fldChar w:fldCharType="separate"/>
        </w:r>
        <w:r>
          <w:rPr>
            <w:b/>
          </w:rPr>
          <w:delText>15</w:delText>
        </w:r>
        <w:r>
          <w:rPr>
            <w:b/>
          </w:rPr>
          <w:fldChar w:fldCharType="end"/>
        </w:r>
        <w:r>
          <w:fldChar w:fldCharType="begin"/>
        </w:r>
        <w:r>
          <w:delInstrText>HYPERLINK "https://www.zotero.org/google-docs/?ogla1q" \h</w:delInstrText>
        </w:r>
        <w:r>
          <w:fldChar w:fldCharType="separate"/>
        </w:r>
        <w:r>
          <w:delText>, 11–15 (1972).</w:delText>
        </w:r>
        <w:r>
          <w:fldChar w:fldCharType="end"/>
        </w:r>
      </w:del>
    </w:p>
    <w:p w14:paraId="403D9CE3" w14:textId="77777777" w:rsidR="00B028CC" w:rsidRDefault="00000000">
      <w:pPr>
        <w:widowControl w:val="0"/>
        <w:pBdr>
          <w:top w:val="nil"/>
          <w:left w:val="nil"/>
          <w:bottom w:val="nil"/>
          <w:right w:val="nil"/>
          <w:between w:val="nil"/>
        </w:pBdr>
        <w:ind w:left="384" w:hanging="384"/>
        <w:rPr>
          <w:del w:id="2030" w:author="Sophie Bur" w:date="2024-03-19T11:59:00Z"/>
          <w:color w:val="000000"/>
          <w:sz w:val="24"/>
          <w:szCs w:val="24"/>
        </w:rPr>
      </w:pPr>
      <w:del w:id="2031" w:author="Sophie Bur" w:date="2024-03-19T11:59:00Z">
        <w:r>
          <w:fldChar w:fldCharType="begin"/>
        </w:r>
        <w:r>
          <w:delInstrText>HYPERLINK "https://www.zotero.org/google-docs/?ogla1q" \h</w:delInstrText>
        </w:r>
        <w:r>
          <w:fldChar w:fldCharType="separate"/>
        </w:r>
        <w:r>
          <w:delText xml:space="preserve">41. </w:delText>
        </w:r>
        <w:r>
          <w:tab/>
          <w:delText>N. Chernov, C. Lesort, Least squares fitting of circles and lines (2003), , doi:10.48550/arXiv.cs/0301001.</w:delText>
        </w:r>
        <w:r>
          <w:fldChar w:fldCharType="end"/>
        </w:r>
      </w:del>
    </w:p>
    <w:p w14:paraId="16B88B48" w14:textId="77777777" w:rsidR="00B028CC" w:rsidRDefault="00000000">
      <w:pPr>
        <w:widowControl w:val="0"/>
        <w:pBdr>
          <w:top w:val="nil"/>
          <w:left w:val="nil"/>
          <w:bottom w:val="nil"/>
          <w:right w:val="nil"/>
          <w:between w:val="nil"/>
        </w:pBdr>
        <w:ind w:left="384" w:hanging="384"/>
        <w:rPr>
          <w:del w:id="2032" w:author="Sophie Bur" w:date="2024-03-19T11:59:00Z"/>
          <w:color w:val="000000"/>
          <w:sz w:val="24"/>
          <w:szCs w:val="24"/>
        </w:rPr>
      </w:pPr>
      <w:del w:id="2033" w:author="Sophie Bur" w:date="2024-03-19T11:59:00Z">
        <w:r>
          <w:fldChar w:fldCharType="begin"/>
        </w:r>
        <w:r>
          <w:delInstrText>HYPERLINK "https://www.zotero.org/google-docs/?ogla1q" \h</w:delInstrText>
        </w:r>
        <w:r>
          <w:fldChar w:fldCharType="separate"/>
        </w:r>
        <w:r>
          <w:delText xml:space="preserve">42. </w:delText>
        </w:r>
        <w:r>
          <w:tab/>
          <w:delText>A. Anikin, soundgen: Sound Synthesis and Acoustic Analysis (2023), (available at https://cran.r-project.org/web/packages/soundgen/index.html).</w:delText>
        </w:r>
        <w:r>
          <w:fldChar w:fldCharType="end"/>
        </w:r>
      </w:del>
    </w:p>
    <w:p w14:paraId="40C40254" w14:textId="77777777" w:rsidR="00B028CC" w:rsidRDefault="00000000">
      <w:pPr>
        <w:widowControl w:val="0"/>
        <w:pBdr>
          <w:top w:val="nil"/>
          <w:left w:val="nil"/>
          <w:bottom w:val="nil"/>
          <w:right w:val="nil"/>
          <w:between w:val="nil"/>
        </w:pBdr>
        <w:ind w:left="384" w:hanging="384"/>
        <w:rPr>
          <w:del w:id="2034" w:author="Sophie Bur" w:date="2024-03-19T11:59:00Z"/>
          <w:color w:val="000000"/>
          <w:sz w:val="24"/>
          <w:szCs w:val="24"/>
        </w:rPr>
      </w:pPr>
      <w:del w:id="2035" w:author="Sophie Bur" w:date="2024-03-19T11:59:00Z">
        <w:r>
          <w:fldChar w:fldCharType="begin"/>
        </w:r>
        <w:r>
          <w:delInstrText>HYPERLINK "https://www.zotero.org/google-docs/?ogla1q" \h</w:delInstrText>
        </w:r>
        <w:r>
          <w:fldChar w:fldCharType="separate"/>
        </w:r>
        <w:r>
          <w:delText xml:space="preserve">43. </w:delText>
        </w:r>
        <w:r>
          <w:tab/>
          <w:delText>S. Ye, A. Filippova, J. Lauer, M. Vidal, S. Schneider, T. Qiu, A. Mathis, M. W. Mathis, SuperAnimal models pretrained for plug-and-play analysis of animal behavior (2023), , doi:10.48550/arXiv.2203.07436.</w:delText>
        </w:r>
        <w:r>
          <w:fldChar w:fldCharType="end"/>
        </w:r>
      </w:del>
    </w:p>
    <w:p w14:paraId="3A9A1AB2" w14:textId="77777777" w:rsidR="00B028CC" w:rsidRDefault="00000000">
      <w:pPr>
        <w:widowControl w:val="0"/>
        <w:pBdr>
          <w:top w:val="nil"/>
          <w:left w:val="nil"/>
          <w:bottom w:val="nil"/>
          <w:right w:val="nil"/>
          <w:between w:val="nil"/>
        </w:pBdr>
        <w:ind w:left="384" w:hanging="384"/>
        <w:rPr>
          <w:del w:id="2036" w:author="Sophie Bur" w:date="2024-03-19T11:59:00Z"/>
          <w:color w:val="000000"/>
          <w:sz w:val="24"/>
          <w:szCs w:val="24"/>
        </w:rPr>
      </w:pPr>
      <w:del w:id="2037" w:author="Sophie Bur" w:date="2024-03-19T11:59:00Z">
        <w:r>
          <w:fldChar w:fldCharType="begin"/>
        </w:r>
        <w:r>
          <w:delInstrText>HYPERLINK "https://www.zotero.org/google-docs/?ogla1q" \h</w:delInstrText>
        </w:r>
        <w:r>
          <w:fldChar w:fldCharType="separate"/>
        </w:r>
        <w:r>
          <w:delText xml:space="preserve">44. </w:delText>
        </w:r>
        <w:r>
          <w:tab/>
          <w:delText xml:space="preserve">J. Lauer, M. Zhou, S. Ye, W. Menegas, S. Schneider, T. Nath, M. M. Rahman, V. Di Santo, D. Soberanes, G. Feng, V. N. Murthy, G. Lauder, C. Dulac, M. W. Mathis, A. Mathis, Multi-animal pose estimation, identification and tracking with DeepLabCut. </w:delText>
        </w:r>
        <w:r>
          <w:fldChar w:fldCharType="end"/>
        </w:r>
        <w:r>
          <w:fldChar w:fldCharType="begin"/>
        </w:r>
        <w:r>
          <w:delInstrText>HYPERLINK "https://www.zotero.org/google-docs/?ogla1q" \h</w:delInstrText>
        </w:r>
        <w:r>
          <w:fldChar w:fldCharType="separate"/>
        </w:r>
        <w:r>
          <w:rPr>
            <w:i/>
          </w:rPr>
          <w:delText>Nat Methods</w:delText>
        </w:r>
        <w:r>
          <w:rPr>
            <w:i/>
          </w:rPr>
          <w:fldChar w:fldCharType="end"/>
        </w:r>
        <w:r>
          <w:fldChar w:fldCharType="begin"/>
        </w:r>
        <w:r>
          <w:delInstrText>HYPERLINK "https://www.zotero.org/google-docs/?ogla1q" \h</w:delInstrText>
        </w:r>
        <w:r>
          <w:fldChar w:fldCharType="separate"/>
        </w:r>
        <w:r>
          <w:delText xml:space="preserve">. </w:delText>
        </w:r>
        <w:r>
          <w:fldChar w:fldCharType="end"/>
        </w:r>
        <w:r>
          <w:fldChar w:fldCharType="begin"/>
        </w:r>
        <w:r>
          <w:delInstrText>HYPERLINK "https://www.zotero.org/google-docs/?ogla1q" \h</w:delInstrText>
        </w:r>
        <w:r>
          <w:fldChar w:fldCharType="separate"/>
        </w:r>
        <w:r>
          <w:rPr>
            <w:b/>
          </w:rPr>
          <w:delText>19</w:delText>
        </w:r>
        <w:r>
          <w:rPr>
            <w:b/>
          </w:rPr>
          <w:fldChar w:fldCharType="end"/>
        </w:r>
        <w:r>
          <w:fldChar w:fldCharType="begin"/>
        </w:r>
        <w:r>
          <w:delInstrText>HYPERLINK "https://www.zotero.org/google-docs/?ogla1q" \h</w:delInstrText>
        </w:r>
        <w:r>
          <w:fldChar w:fldCharType="separate"/>
        </w:r>
        <w:r>
          <w:delText>, 496–504 (2022).</w:delText>
        </w:r>
        <w:r>
          <w:fldChar w:fldCharType="end"/>
        </w:r>
      </w:del>
    </w:p>
    <w:p w14:paraId="44FEF1C2" w14:textId="77777777" w:rsidR="00B028CC" w:rsidRDefault="00000000">
      <w:pPr>
        <w:widowControl w:val="0"/>
        <w:pBdr>
          <w:top w:val="nil"/>
          <w:left w:val="nil"/>
          <w:bottom w:val="nil"/>
          <w:right w:val="nil"/>
          <w:between w:val="nil"/>
        </w:pBdr>
        <w:ind w:left="384" w:hanging="384"/>
        <w:rPr>
          <w:del w:id="2038" w:author="Sophie Bur" w:date="2024-03-19T11:59:00Z"/>
          <w:color w:val="000000"/>
          <w:sz w:val="24"/>
          <w:szCs w:val="24"/>
        </w:rPr>
      </w:pPr>
      <w:del w:id="2039" w:author="Sophie Bur" w:date="2024-03-19T11:59:00Z">
        <w:r>
          <w:fldChar w:fldCharType="begin"/>
        </w:r>
        <w:r>
          <w:delInstrText>HYPERLINK "https://www.zotero.org/google-docs/?ogla1q" \h</w:delInstrText>
        </w:r>
        <w:r>
          <w:fldChar w:fldCharType="separate"/>
        </w:r>
        <w:r>
          <w:delText xml:space="preserve">45. </w:delText>
        </w:r>
        <w:r>
          <w:tab/>
          <w:delText>W. Pouw, M. Kehy, M. Gamba, A. Ravignani, Cross-modal constraints in multimodal vocalizations in Siamang (Syndactylus symphalangus) (2023) (available at https://ecoevorxiv.org/repository/view/5688/).</w:delText>
        </w:r>
        <w:r>
          <w:fldChar w:fldCharType="end"/>
        </w:r>
      </w:del>
    </w:p>
    <w:p w14:paraId="038D8A2E" w14:textId="77777777" w:rsidR="00B028CC" w:rsidRDefault="00B028CC">
      <w:pPr>
        <w:pBdr>
          <w:top w:val="nil"/>
          <w:left w:val="nil"/>
          <w:bottom w:val="nil"/>
          <w:right w:val="nil"/>
          <w:between w:val="nil"/>
        </w:pBdr>
        <w:ind w:left="360"/>
        <w:jc w:val="both"/>
        <w:rPr>
          <w:del w:id="2040" w:author="Sophie Bur" w:date="2024-03-19T11:59:00Z"/>
          <w:color w:val="000000"/>
          <w:sz w:val="24"/>
          <w:szCs w:val="24"/>
        </w:rPr>
      </w:pPr>
    </w:p>
    <w:p w14:paraId="67FAACFF" w14:textId="77777777" w:rsidR="00B028CC" w:rsidRDefault="00B028CC">
      <w:pPr>
        <w:pBdr>
          <w:top w:val="nil"/>
          <w:left w:val="nil"/>
          <w:bottom w:val="nil"/>
          <w:right w:val="nil"/>
          <w:between w:val="nil"/>
        </w:pBdr>
        <w:ind w:left="720" w:hanging="720"/>
        <w:jc w:val="both"/>
        <w:rPr>
          <w:del w:id="2041" w:author="Sophie Bur" w:date="2024-03-19T11:59:00Z"/>
          <w:b/>
          <w:color w:val="000000"/>
          <w:sz w:val="24"/>
          <w:szCs w:val="24"/>
        </w:rPr>
      </w:pPr>
    </w:p>
    <w:p w14:paraId="06E305D7" w14:textId="16CBABE0" w:rsidR="0048593E" w:rsidRDefault="0048593E">
      <w:pPr>
        <w:widowControl w:val="0"/>
        <w:pBdr>
          <w:top w:val="nil"/>
          <w:left w:val="nil"/>
          <w:bottom w:val="nil"/>
          <w:right w:val="nil"/>
          <w:between w:val="nil"/>
        </w:pBdr>
        <w:ind w:left="384" w:hanging="384"/>
        <w:rPr>
          <w:ins w:id="2042" w:author="Sophie Bur" w:date="2024-03-19T11:59:00Z"/>
          <w:color w:val="000000"/>
          <w:sz w:val="24"/>
          <w:szCs w:val="24"/>
        </w:rPr>
      </w:pPr>
    </w:p>
    <w:p w14:paraId="4E63B29D" w14:textId="77777777" w:rsidR="0048593E" w:rsidRDefault="0048593E">
      <w:pPr>
        <w:pBdr>
          <w:top w:val="nil"/>
          <w:left w:val="nil"/>
          <w:bottom w:val="nil"/>
          <w:right w:val="nil"/>
          <w:between w:val="nil"/>
        </w:pBdr>
        <w:spacing w:line="360" w:lineRule="auto"/>
        <w:ind w:left="360"/>
        <w:rPr>
          <w:ins w:id="2043" w:author="Sophie Bur" w:date="2024-03-19T11:59:00Z"/>
          <w:color w:val="000000"/>
          <w:sz w:val="24"/>
          <w:szCs w:val="24"/>
        </w:rPr>
      </w:pPr>
    </w:p>
    <w:p w14:paraId="61C82300" w14:textId="77777777" w:rsidR="0048593E" w:rsidRDefault="0048593E">
      <w:pPr>
        <w:pBdr>
          <w:top w:val="nil"/>
          <w:left w:val="nil"/>
          <w:bottom w:val="nil"/>
          <w:right w:val="nil"/>
          <w:between w:val="nil"/>
        </w:pBdr>
        <w:spacing w:line="360" w:lineRule="auto"/>
        <w:ind w:left="720" w:hanging="720"/>
        <w:rPr>
          <w:ins w:id="2044" w:author="Sophie Bur" w:date="2024-03-19T11:59:00Z"/>
          <w:b/>
          <w:color w:val="000000"/>
          <w:sz w:val="24"/>
          <w:szCs w:val="24"/>
        </w:rPr>
      </w:pPr>
    </w:p>
    <w:p w14:paraId="55F39B67" w14:textId="77777777" w:rsidR="0048593E" w:rsidRDefault="00000000">
      <w:pPr>
        <w:pBdr>
          <w:top w:val="nil"/>
          <w:left w:val="nil"/>
          <w:bottom w:val="nil"/>
          <w:right w:val="nil"/>
          <w:between w:val="nil"/>
        </w:pBdr>
        <w:spacing w:line="360" w:lineRule="auto"/>
        <w:ind w:left="720" w:hanging="720"/>
        <w:rPr>
          <w:ins w:id="2045" w:author="Sophie Bur" w:date="2024-03-19T11:59:00Z"/>
          <w:b/>
          <w:sz w:val="24"/>
          <w:szCs w:val="24"/>
        </w:rPr>
      </w:pPr>
      <w:ins w:id="2046" w:author="Sophie Bur" w:date="2024-03-19T11:59:00Z">
        <w:r>
          <w:br w:type="page"/>
        </w:r>
      </w:ins>
    </w:p>
    <w:p w14:paraId="7D9DA78A" w14:textId="77777777" w:rsidR="0048593E" w:rsidRDefault="00000000">
      <w:pPr>
        <w:pBdr>
          <w:top w:val="nil"/>
          <w:left w:val="nil"/>
          <w:bottom w:val="nil"/>
          <w:right w:val="nil"/>
          <w:between w:val="nil"/>
        </w:pBdr>
        <w:spacing w:line="360" w:lineRule="auto"/>
        <w:ind w:left="720" w:hanging="720"/>
        <w:rPr>
          <w:b/>
          <w:sz w:val="24"/>
          <w:szCs w:val="24"/>
        </w:rPr>
        <w:pPrChange w:id="2047" w:author="Sophie Bur" w:date="2024-03-19T11:59:00Z">
          <w:pPr>
            <w:pBdr>
              <w:top w:val="nil"/>
              <w:left w:val="nil"/>
              <w:bottom w:val="nil"/>
              <w:right w:val="nil"/>
              <w:between w:val="nil"/>
            </w:pBdr>
            <w:ind w:left="720" w:hanging="720"/>
            <w:jc w:val="both"/>
          </w:pPr>
        </w:pPrChange>
      </w:pPr>
      <w:r>
        <w:rPr>
          <w:b/>
          <w:color w:val="000000"/>
          <w:sz w:val="24"/>
          <w:szCs w:val="24"/>
        </w:rPr>
        <w:lastRenderedPageBreak/>
        <w:t>Acknowledgments</w:t>
      </w:r>
    </w:p>
    <w:p w14:paraId="24315345" w14:textId="77777777" w:rsidR="0048593E" w:rsidRDefault="00000000">
      <w:pPr>
        <w:pBdr>
          <w:top w:val="nil"/>
          <w:left w:val="nil"/>
          <w:bottom w:val="nil"/>
          <w:right w:val="nil"/>
          <w:between w:val="nil"/>
        </w:pBdr>
        <w:spacing w:line="360" w:lineRule="auto"/>
        <w:ind w:left="720" w:hanging="720"/>
        <w:rPr>
          <w:sz w:val="24"/>
          <w:szCs w:val="24"/>
        </w:rPr>
        <w:pPrChange w:id="2048" w:author="Sophie Bur" w:date="2024-03-19T11:59:00Z">
          <w:pPr>
            <w:pBdr>
              <w:top w:val="nil"/>
              <w:left w:val="nil"/>
              <w:bottom w:val="nil"/>
              <w:right w:val="nil"/>
              <w:between w:val="nil"/>
            </w:pBdr>
            <w:ind w:left="720" w:hanging="720"/>
            <w:jc w:val="both"/>
          </w:pPr>
        </w:pPrChange>
      </w:pPr>
      <w:r>
        <w:rPr>
          <w:b/>
          <w:sz w:val="24"/>
          <w:szCs w:val="24"/>
        </w:rPr>
        <w:tab/>
        <w:t xml:space="preserve">Non-author contributions: </w:t>
      </w:r>
      <w:r>
        <w:rPr>
          <w:sz w:val="24"/>
          <w:szCs w:val="24"/>
        </w:rPr>
        <w:t>We would like to thank the student assistant Mouaz Morad for his annotation of the siamang air sacs. We would like to thank Daniel Anthes for his comments on the toolkit code.</w:t>
      </w:r>
    </w:p>
    <w:p w14:paraId="1354348B" w14:textId="1E8D5FCF" w:rsidR="0048593E" w:rsidRDefault="00000000">
      <w:pPr>
        <w:pBdr>
          <w:top w:val="nil"/>
          <w:left w:val="nil"/>
          <w:bottom w:val="nil"/>
          <w:right w:val="nil"/>
          <w:between w:val="nil"/>
        </w:pBdr>
        <w:spacing w:line="360" w:lineRule="auto"/>
        <w:ind w:left="720" w:hanging="720"/>
        <w:rPr>
          <w:sz w:val="24"/>
          <w:szCs w:val="24"/>
        </w:rPr>
        <w:pPrChange w:id="2049" w:author="Sophie Bur" w:date="2024-03-19T11:59:00Z">
          <w:pPr>
            <w:pBdr>
              <w:top w:val="nil"/>
              <w:left w:val="nil"/>
              <w:bottom w:val="nil"/>
              <w:right w:val="nil"/>
              <w:between w:val="nil"/>
            </w:pBdr>
            <w:ind w:left="720" w:hanging="720"/>
            <w:jc w:val="both"/>
          </w:pPr>
        </w:pPrChange>
      </w:pPr>
      <w:r>
        <w:rPr>
          <w:sz w:val="24"/>
          <w:szCs w:val="24"/>
        </w:rPr>
        <w:tab/>
      </w:r>
      <w:r>
        <w:rPr>
          <w:b/>
          <w:color w:val="000000"/>
          <w:sz w:val="24"/>
          <w:szCs w:val="24"/>
        </w:rPr>
        <w:t>Funding:</w:t>
      </w:r>
      <w:r>
        <w:rPr>
          <w:color w:val="000000"/>
          <w:sz w:val="24"/>
          <w:szCs w:val="24"/>
        </w:rPr>
        <w:t xml:space="preserve"> </w:t>
      </w:r>
      <w:r>
        <w:rPr>
          <w:rFonts w:ascii="Times" w:eastAsia="Times" w:hAnsi="Times" w:cs="Times"/>
          <w:sz w:val="24"/>
          <w:szCs w:val="24"/>
        </w:rPr>
        <w:t xml:space="preserve">The Comparative Bioacoustics Group is supported by Max Planck Independent Research Group Leader funding to </w:t>
      </w:r>
      <w:del w:id="2050" w:author="Sophie Bur" w:date="2024-03-19T11:59:00Z">
        <w:r>
          <w:rPr>
            <w:rFonts w:ascii="Times" w:eastAsia="Times" w:hAnsi="Times" w:cs="Times"/>
            <w:sz w:val="24"/>
            <w:szCs w:val="24"/>
          </w:rPr>
          <w:delText>A.R.</w:delText>
        </w:r>
      </w:del>
      <w:ins w:id="2051" w:author="Sophie Bur" w:date="2024-03-19T11:59:00Z">
        <w:r>
          <w:rPr>
            <w:rFonts w:ascii="Times" w:eastAsia="Times" w:hAnsi="Times" w:cs="Times"/>
            <w:sz w:val="24"/>
            <w:szCs w:val="24"/>
          </w:rPr>
          <w:t>AR. The</w:t>
        </w:r>
      </w:ins>
      <w:r>
        <w:rPr>
          <w:rFonts w:ascii="Times" w:eastAsia="Times" w:hAnsi="Times" w:cs="Times"/>
          <w:sz w:val="24"/>
          <w:szCs w:val="24"/>
        </w:rPr>
        <w:t xml:space="preserve"> Center for Music in the Brain is funded by the Danish National Research Foundation (DNRF117).</w:t>
      </w:r>
      <w:ins w:id="2052" w:author="Sophie Bur" w:date="2024-03-19T11:59:00Z">
        <w:r>
          <w:rPr>
            <w:rFonts w:ascii="Times" w:eastAsia="Times" w:hAnsi="Times" w:cs="Times"/>
            <w:sz w:val="24"/>
            <w:szCs w:val="24"/>
          </w:rPr>
          <w:t xml:space="preserve"> AR is funded by the European Union (ERC, TOHR, 101041885).</w:t>
        </w:r>
      </w:ins>
      <w:r>
        <w:rPr>
          <w:rFonts w:ascii="Times" w:eastAsia="Times" w:hAnsi="Times" w:cs="Times"/>
          <w:sz w:val="24"/>
          <w:szCs w:val="24"/>
        </w:rPr>
        <w:t xml:space="preserve"> WP is funded by a VENI grant (VI.Veni 0.201G.047: PI Wim Pouw), Language in Interaction, and was further supported by the Donders Postdoctoral Development fund. </w:t>
      </w:r>
    </w:p>
    <w:p w14:paraId="20706DFF" w14:textId="77777777" w:rsidR="0048593E" w:rsidRDefault="00000000">
      <w:pPr>
        <w:pBdr>
          <w:top w:val="nil"/>
          <w:left w:val="nil"/>
          <w:bottom w:val="nil"/>
          <w:right w:val="nil"/>
          <w:between w:val="nil"/>
        </w:pBdr>
        <w:spacing w:line="360" w:lineRule="auto"/>
        <w:ind w:left="720"/>
        <w:rPr>
          <w:sz w:val="24"/>
          <w:szCs w:val="24"/>
        </w:rPr>
        <w:pPrChange w:id="2053" w:author="Sophie Bur" w:date="2024-03-19T11:59:00Z">
          <w:pPr>
            <w:pBdr>
              <w:top w:val="nil"/>
              <w:left w:val="nil"/>
              <w:bottom w:val="nil"/>
              <w:right w:val="nil"/>
              <w:between w:val="nil"/>
            </w:pBdr>
            <w:ind w:left="720"/>
            <w:jc w:val="both"/>
          </w:pPr>
        </w:pPrChange>
      </w:pPr>
      <w:r>
        <w:rPr>
          <w:b/>
          <w:color w:val="000000"/>
          <w:sz w:val="24"/>
          <w:szCs w:val="24"/>
        </w:rPr>
        <w:t>Author contributions:</w:t>
      </w:r>
      <w:r>
        <w:rPr>
          <w:color w:val="000000"/>
          <w:sz w:val="24"/>
          <w:szCs w:val="24"/>
        </w:rPr>
        <w:t xml:space="preserve"> </w:t>
      </w:r>
    </w:p>
    <w:p w14:paraId="14389DA4" w14:textId="77777777" w:rsidR="0048593E" w:rsidRDefault="00000000">
      <w:pPr>
        <w:spacing w:line="360" w:lineRule="auto"/>
        <w:ind w:left="720" w:firstLine="720"/>
        <w:rPr>
          <w:sz w:val="24"/>
          <w:szCs w:val="24"/>
        </w:rPr>
        <w:pPrChange w:id="2054" w:author="Sophie Bur" w:date="2024-03-19T11:59:00Z">
          <w:pPr>
            <w:ind w:left="720" w:firstLine="720"/>
            <w:jc w:val="both"/>
          </w:pPr>
        </w:pPrChange>
      </w:pPr>
      <w:r>
        <w:rPr>
          <w:sz w:val="24"/>
          <w:szCs w:val="24"/>
        </w:rPr>
        <w:t>Conceptualization: WP</w:t>
      </w:r>
    </w:p>
    <w:p w14:paraId="5B04536D" w14:textId="77777777" w:rsidR="0048593E" w:rsidRDefault="00000000">
      <w:pPr>
        <w:spacing w:line="360" w:lineRule="auto"/>
        <w:ind w:left="720" w:firstLine="720"/>
        <w:rPr>
          <w:sz w:val="24"/>
          <w:szCs w:val="24"/>
        </w:rPr>
        <w:pPrChange w:id="2055" w:author="Sophie Bur" w:date="2024-03-19T11:59:00Z">
          <w:pPr>
            <w:ind w:left="720" w:firstLine="720"/>
            <w:jc w:val="both"/>
          </w:pPr>
        </w:pPrChange>
      </w:pPr>
      <w:r>
        <w:rPr>
          <w:sz w:val="24"/>
          <w:szCs w:val="24"/>
        </w:rPr>
        <w:t xml:space="preserve">Methodology: WP, LSB </w:t>
      </w:r>
    </w:p>
    <w:p w14:paraId="500154F0" w14:textId="77777777" w:rsidR="0048593E" w:rsidRDefault="00000000">
      <w:pPr>
        <w:spacing w:line="360" w:lineRule="auto"/>
        <w:ind w:left="720"/>
        <w:rPr>
          <w:sz w:val="24"/>
          <w:szCs w:val="24"/>
        </w:rPr>
        <w:pPrChange w:id="2056" w:author="Sophie Bur" w:date="2024-03-19T11:59:00Z">
          <w:pPr>
            <w:ind w:left="720"/>
            <w:jc w:val="both"/>
          </w:pPr>
        </w:pPrChange>
      </w:pPr>
      <w:r>
        <w:rPr>
          <w:sz w:val="24"/>
          <w:szCs w:val="24"/>
        </w:rPr>
        <w:tab/>
        <w:t>Investigation: WP, MK, LSB</w:t>
      </w:r>
    </w:p>
    <w:p w14:paraId="5E245AF2" w14:textId="77777777" w:rsidR="0048593E" w:rsidRDefault="00000000">
      <w:pPr>
        <w:spacing w:line="360" w:lineRule="auto"/>
        <w:ind w:left="720"/>
        <w:rPr>
          <w:sz w:val="24"/>
          <w:szCs w:val="24"/>
        </w:rPr>
        <w:pPrChange w:id="2057" w:author="Sophie Bur" w:date="2024-03-19T11:59:00Z">
          <w:pPr>
            <w:ind w:left="720"/>
            <w:jc w:val="both"/>
          </w:pPr>
        </w:pPrChange>
      </w:pPr>
      <w:r>
        <w:rPr>
          <w:sz w:val="24"/>
          <w:szCs w:val="24"/>
        </w:rPr>
        <w:tab/>
        <w:t xml:space="preserve">Visualization: WP, LSB </w:t>
      </w:r>
    </w:p>
    <w:p w14:paraId="33C1D500" w14:textId="30A13ADA" w:rsidR="0048593E" w:rsidRDefault="00000000">
      <w:pPr>
        <w:spacing w:line="360" w:lineRule="auto"/>
        <w:ind w:left="720"/>
        <w:rPr>
          <w:sz w:val="24"/>
          <w:szCs w:val="24"/>
        </w:rPr>
        <w:pPrChange w:id="2058" w:author="Sophie Bur" w:date="2024-03-19T11:59:00Z">
          <w:pPr>
            <w:ind w:left="720"/>
            <w:jc w:val="both"/>
          </w:pPr>
        </w:pPrChange>
      </w:pPr>
      <w:r>
        <w:rPr>
          <w:sz w:val="24"/>
          <w:szCs w:val="24"/>
        </w:rPr>
        <w:tab/>
        <w:t>Supervision: WP</w:t>
      </w:r>
      <w:del w:id="2059" w:author="Sophie Bur" w:date="2024-03-19T11:59:00Z">
        <w:r>
          <w:rPr>
            <w:sz w:val="24"/>
            <w:szCs w:val="24"/>
          </w:rPr>
          <w:delText xml:space="preserve">, LSB </w:delText>
        </w:r>
      </w:del>
    </w:p>
    <w:p w14:paraId="2E1527BC" w14:textId="77777777" w:rsidR="0048593E" w:rsidRDefault="00000000">
      <w:pPr>
        <w:spacing w:line="360" w:lineRule="auto"/>
        <w:ind w:left="720" w:firstLine="720"/>
        <w:rPr>
          <w:sz w:val="24"/>
          <w:szCs w:val="24"/>
        </w:rPr>
        <w:pPrChange w:id="2060" w:author="Sophie Bur" w:date="2024-03-19T11:59:00Z">
          <w:pPr>
            <w:ind w:left="720" w:firstLine="720"/>
            <w:jc w:val="both"/>
          </w:pPr>
        </w:pPrChange>
      </w:pPr>
      <w:r>
        <w:rPr>
          <w:sz w:val="24"/>
          <w:szCs w:val="24"/>
        </w:rPr>
        <w:t>Resources: WP, AR</w:t>
      </w:r>
    </w:p>
    <w:p w14:paraId="7CA21CC1" w14:textId="77777777" w:rsidR="0048593E" w:rsidRDefault="00000000">
      <w:pPr>
        <w:spacing w:line="360" w:lineRule="auto"/>
        <w:ind w:left="720" w:firstLine="720"/>
        <w:rPr>
          <w:sz w:val="24"/>
          <w:szCs w:val="24"/>
        </w:rPr>
        <w:pPrChange w:id="2061" w:author="Sophie Bur" w:date="2024-03-19T11:59:00Z">
          <w:pPr>
            <w:ind w:left="720" w:firstLine="720"/>
            <w:jc w:val="both"/>
          </w:pPr>
        </w:pPrChange>
      </w:pPr>
      <w:r>
        <w:rPr>
          <w:sz w:val="24"/>
          <w:szCs w:val="24"/>
        </w:rPr>
        <w:t>Funding Acquisition: WP, AR</w:t>
      </w:r>
    </w:p>
    <w:p w14:paraId="72360090" w14:textId="77777777" w:rsidR="0048593E" w:rsidRDefault="00000000">
      <w:pPr>
        <w:spacing w:line="360" w:lineRule="auto"/>
        <w:ind w:left="720" w:firstLine="720"/>
        <w:rPr>
          <w:sz w:val="24"/>
          <w:szCs w:val="24"/>
        </w:rPr>
        <w:pPrChange w:id="2062" w:author="Sophie Bur" w:date="2024-03-19T11:59:00Z">
          <w:pPr>
            <w:ind w:left="720" w:firstLine="720"/>
            <w:jc w:val="both"/>
          </w:pPr>
        </w:pPrChange>
      </w:pPr>
      <w:r>
        <w:rPr>
          <w:sz w:val="24"/>
          <w:szCs w:val="24"/>
        </w:rPr>
        <w:t>Software: LSB, YS, WP</w:t>
      </w:r>
    </w:p>
    <w:p w14:paraId="1CC0763F" w14:textId="77777777" w:rsidR="0048593E" w:rsidRDefault="00000000">
      <w:pPr>
        <w:spacing w:line="360" w:lineRule="auto"/>
        <w:ind w:left="720" w:firstLine="720"/>
        <w:rPr>
          <w:sz w:val="24"/>
          <w:szCs w:val="24"/>
        </w:rPr>
        <w:pPrChange w:id="2063" w:author="Sophie Bur" w:date="2024-03-19T11:59:00Z">
          <w:pPr>
            <w:ind w:left="720" w:firstLine="720"/>
            <w:jc w:val="both"/>
          </w:pPr>
        </w:pPrChange>
      </w:pPr>
      <w:r>
        <w:rPr>
          <w:sz w:val="24"/>
          <w:szCs w:val="24"/>
        </w:rPr>
        <w:t>Validation: LSB, WP</w:t>
      </w:r>
    </w:p>
    <w:p w14:paraId="1E8511F3" w14:textId="77777777" w:rsidR="0048593E" w:rsidRDefault="00000000">
      <w:pPr>
        <w:spacing w:line="360" w:lineRule="auto"/>
        <w:ind w:left="720"/>
        <w:rPr>
          <w:sz w:val="24"/>
          <w:szCs w:val="24"/>
        </w:rPr>
        <w:pPrChange w:id="2064" w:author="Sophie Bur" w:date="2024-03-19T11:59:00Z">
          <w:pPr>
            <w:ind w:left="720"/>
            <w:jc w:val="both"/>
          </w:pPr>
        </w:pPrChange>
      </w:pPr>
      <w:r>
        <w:rPr>
          <w:sz w:val="24"/>
          <w:szCs w:val="24"/>
        </w:rPr>
        <w:tab/>
        <w:t>Writing—original draft: WP, LSB</w:t>
      </w:r>
    </w:p>
    <w:p w14:paraId="720E608E" w14:textId="77777777" w:rsidR="0048593E" w:rsidRDefault="00000000">
      <w:pPr>
        <w:spacing w:line="360" w:lineRule="auto"/>
        <w:ind w:left="720"/>
        <w:rPr>
          <w:color w:val="000000"/>
          <w:sz w:val="24"/>
          <w:szCs w:val="24"/>
        </w:rPr>
        <w:pPrChange w:id="2065" w:author="Sophie Bur" w:date="2024-03-19T11:59:00Z">
          <w:pPr>
            <w:ind w:left="720"/>
            <w:jc w:val="both"/>
          </w:pPr>
        </w:pPrChange>
      </w:pPr>
      <w:r>
        <w:rPr>
          <w:sz w:val="24"/>
          <w:szCs w:val="24"/>
        </w:rPr>
        <w:tab/>
        <w:t>Writing—review &amp; editing: WP, LSB, MG, AR</w:t>
      </w:r>
    </w:p>
    <w:p w14:paraId="2C9B1A27" w14:textId="77777777" w:rsidR="0048593E" w:rsidRDefault="00000000">
      <w:pPr>
        <w:pBdr>
          <w:top w:val="nil"/>
          <w:left w:val="nil"/>
          <w:bottom w:val="nil"/>
          <w:right w:val="nil"/>
          <w:between w:val="nil"/>
        </w:pBdr>
        <w:spacing w:line="360" w:lineRule="auto"/>
        <w:ind w:left="720"/>
        <w:rPr>
          <w:b/>
          <w:color w:val="000000"/>
          <w:sz w:val="24"/>
          <w:szCs w:val="24"/>
        </w:rPr>
        <w:pPrChange w:id="2066" w:author="Sophie Bur" w:date="2024-03-19T11:59:00Z">
          <w:pPr>
            <w:pBdr>
              <w:top w:val="nil"/>
              <w:left w:val="nil"/>
              <w:bottom w:val="nil"/>
              <w:right w:val="nil"/>
              <w:between w:val="nil"/>
            </w:pBdr>
            <w:ind w:left="720"/>
            <w:jc w:val="both"/>
          </w:pPr>
        </w:pPrChange>
      </w:pPr>
      <w:r>
        <w:rPr>
          <w:b/>
          <w:color w:val="000000"/>
          <w:sz w:val="24"/>
          <w:szCs w:val="24"/>
        </w:rPr>
        <w:t>Competing interests:</w:t>
      </w:r>
      <w:r>
        <w:rPr>
          <w:sz w:val="24"/>
          <w:szCs w:val="24"/>
        </w:rPr>
        <w:t xml:space="preserve"> </w:t>
      </w:r>
      <w:r>
        <w:rPr>
          <w:color w:val="000000"/>
          <w:sz w:val="24"/>
          <w:szCs w:val="24"/>
        </w:rPr>
        <w:t>All other authors declare they have no competing interests.</w:t>
      </w:r>
    </w:p>
    <w:p w14:paraId="554719AA" w14:textId="77777777" w:rsidR="0048593E" w:rsidRDefault="00000000">
      <w:pPr>
        <w:pBdr>
          <w:top w:val="nil"/>
          <w:left w:val="nil"/>
          <w:bottom w:val="nil"/>
          <w:right w:val="nil"/>
          <w:between w:val="nil"/>
        </w:pBdr>
        <w:spacing w:line="360" w:lineRule="auto"/>
        <w:ind w:left="720"/>
        <w:rPr>
          <w:b/>
          <w:color w:val="000000"/>
          <w:sz w:val="24"/>
          <w:szCs w:val="24"/>
        </w:rPr>
        <w:pPrChange w:id="2067" w:author="Sophie Bur" w:date="2024-03-19T11:59:00Z">
          <w:pPr>
            <w:pBdr>
              <w:top w:val="nil"/>
              <w:left w:val="nil"/>
              <w:bottom w:val="nil"/>
              <w:right w:val="nil"/>
              <w:between w:val="nil"/>
            </w:pBdr>
            <w:ind w:left="720"/>
            <w:jc w:val="both"/>
          </w:pPr>
        </w:pPrChange>
      </w:pPr>
      <w:r>
        <w:rPr>
          <w:b/>
          <w:color w:val="000000"/>
          <w:sz w:val="24"/>
          <w:szCs w:val="24"/>
        </w:rPr>
        <w:t>Data and materials availability:</w:t>
      </w:r>
      <w:r>
        <w:rPr>
          <w:color w:val="000000"/>
          <w:sz w:val="24"/>
          <w:szCs w:val="24"/>
        </w:rPr>
        <w:t xml:space="preserve"> </w:t>
      </w:r>
      <w:r>
        <w:rPr>
          <w:sz w:val="24"/>
          <w:szCs w:val="24"/>
        </w:rPr>
        <w:t>The computational tools can be found in our Github repository (</w:t>
      </w:r>
      <w:r>
        <w:fldChar w:fldCharType="begin"/>
      </w:r>
      <w:r>
        <w:instrText>HYPERLINK "https://github.com/WimPouw/AirSacTracker/tree/main" \h</w:instrText>
      </w:r>
      <w:r>
        <w:fldChar w:fldCharType="separate"/>
      </w:r>
      <w:r>
        <w:rPr>
          <w:color w:val="1155CC"/>
          <w:sz w:val="24"/>
          <w:szCs w:val="24"/>
          <w:u w:val="single"/>
        </w:rPr>
        <w:t>https://github.com/WimPouw/AirSacTracker/tree/main</w:t>
      </w:r>
      <w:r>
        <w:rPr>
          <w:color w:val="1155CC"/>
          <w:sz w:val="24"/>
          <w:szCs w:val="24"/>
          <w:u w:val="single"/>
        </w:rPr>
        <w:fldChar w:fldCharType="end"/>
      </w:r>
      <w:r>
        <w:rPr>
          <w:sz w:val="24"/>
          <w:szCs w:val="24"/>
        </w:rPr>
        <w:t>). The code and data for reproducing the kinematic-acoustic analyses can also be found on our github page (</w:t>
      </w:r>
      <w:r>
        <w:fldChar w:fldCharType="begin"/>
      </w:r>
      <w:r>
        <w:instrText>HYPERLINK "https://github.com/WimPouw/AirSacTracker/tree/main/project" \h</w:instrText>
      </w:r>
      <w:r>
        <w:fldChar w:fldCharType="separate"/>
      </w:r>
      <w:r>
        <w:rPr>
          <w:color w:val="1155CC"/>
          <w:sz w:val="24"/>
          <w:szCs w:val="24"/>
          <w:u w:val="single"/>
        </w:rPr>
        <w:t>https://github.com/WimPouw/AirSacTracker/tree/main/project</w:t>
      </w:r>
      <w:r>
        <w:rPr>
          <w:color w:val="1155CC"/>
          <w:sz w:val="24"/>
          <w:szCs w:val="24"/>
          <w:u w:val="single"/>
        </w:rPr>
        <w:fldChar w:fldCharType="end"/>
      </w:r>
      <w:r>
        <w:rPr>
          <w:sz w:val="24"/>
          <w:szCs w:val="24"/>
        </w:rPr>
        <w:t>). The open dataset can be found on the Donders repository (</w:t>
      </w:r>
      <w:r>
        <w:fldChar w:fldCharType="begin"/>
      </w:r>
      <w:r>
        <w:instrText>HYPERLINK "https://doi.org/10.34973/6apg-q804" \h</w:instrText>
      </w:r>
      <w:r>
        <w:fldChar w:fldCharType="separate"/>
      </w:r>
      <w:r>
        <w:rPr>
          <w:color w:val="1155CC"/>
          <w:sz w:val="24"/>
          <w:szCs w:val="24"/>
          <w:u w:val="single"/>
        </w:rPr>
        <w:t>https://doi.org/10.34973/6apg-q804</w:t>
      </w:r>
      <w:r>
        <w:rPr>
          <w:color w:val="1155CC"/>
          <w:sz w:val="24"/>
          <w:szCs w:val="24"/>
          <w:u w:val="single"/>
        </w:rPr>
        <w:fldChar w:fldCharType="end"/>
      </w:r>
      <w:r>
        <w:rPr>
          <w:sz w:val="24"/>
          <w:szCs w:val="24"/>
        </w:rPr>
        <w:t>).</w:t>
      </w:r>
    </w:p>
    <w:p w14:paraId="23B0843F" w14:textId="77777777" w:rsidR="0048593E" w:rsidRDefault="0048593E">
      <w:pPr>
        <w:keepNext/>
        <w:pBdr>
          <w:top w:val="nil"/>
          <w:left w:val="nil"/>
          <w:bottom w:val="nil"/>
          <w:right w:val="nil"/>
          <w:between w:val="nil"/>
        </w:pBdr>
        <w:spacing w:line="360" w:lineRule="auto"/>
        <w:rPr>
          <w:b/>
          <w:color w:val="000000"/>
          <w:sz w:val="24"/>
          <w:szCs w:val="24"/>
        </w:rPr>
        <w:pPrChange w:id="2068" w:author="Sophie Bur" w:date="2024-03-19T11:59:00Z">
          <w:pPr>
            <w:keepNext/>
            <w:pBdr>
              <w:top w:val="nil"/>
              <w:left w:val="nil"/>
              <w:bottom w:val="nil"/>
              <w:right w:val="nil"/>
              <w:between w:val="nil"/>
            </w:pBdr>
            <w:jc w:val="both"/>
          </w:pPr>
        </w:pPrChange>
      </w:pPr>
    </w:p>
    <w:p w14:paraId="45CE3788" w14:textId="77777777" w:rsidR="0048593E" w:rsidRDefault="0048593E">
      <w:pPr>
        <w:pBdr>
          <w:top w:val="nil"/>
          <w:left w:val="nil"/>
          <w:bottom w:val="nil"/>
          <w:right w:val="nil"/>
          <w:between w:val="nil"/>
        </w:pBdr>
        <w:spacing w:line="360" w:lineRule="auto"/>
        <w:ind w:left="720"/>
        <w:rPr>
          <w:color w:val="000000"/>
          <w:sz w:val="24"/>
          <w:szCs w:val="24"/>
        </w:rPr>
        <w:pPrChange w:id="2069" w:author="Sophie Bur" w:date="2024-03-19T11:59:00Z">
          <w:pPr>
            <w:pBdr>
              <w:top w:val="nil"/>
              <w:left w:val="nil"/>
              <w:bottom w:val="nil"/>
              <w:right w:val="nil"/>
              <w:between w:val="nil"/>
            </w:pBdr>
            <w:ind w:left="720"/>
            <w:jc w:val="both"/>
          </w:pPr>
        </w:pPrChange>
      </w:pPr>
    </w:p>
    <w:sectPr w:rsidR="0048593E">
      <w:pgSz w:w="12240" w:h="15840"/>
      <w:pgMar w:top="994" w:right="1987" w:bottom="806" w:left="806" w:header="432" w:footer="259" w:gutter="0"/>
      <w:lnNumType w:countBy="1" w:restart="continuous"/>
      <w:cols w:space="720"/>
      <w:sectPrChange w:id="2070" w:author="Sophie Bur" w:date="2024-03-19T11:59:00Z">
        <w:sectPr w:rsidR="0048593E">
          <w:pgMar w:top="994" w:right="1987" w:bottom="806" w:left="806" w:header="432" w:footer="259" w:gutter="0"/>
          <w:lnNumType w:countBy="0" w:restart="newPage"/>
        </w:sectPr>
      </w:sectPrChange>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E303F21" w14:textId="77777777" w:rsidR="0025679D" w:rsidRDefault="0025679D">
      <w:r>
        <w:separator/>
      </w:r>
    </w:p>
  </w:endnote>
  <w:endnote w:type="continuationSeparator" w:id="0">
    <w:p w14:paraId="755E0CE3" w14:textId="77777777" w:rsidR="0025679D" w:rsidRDefault="0025679D">
      <w:r>
        <w:continuationSeparator/>
      </w:r>
    </w:p>
  </w:endnote>
  <w:endnote w:type="continuationNotice" w:id="1">
    <w:p w14:paraId="7E024340" w14:textId="77777777" w:rsidR="0025679D" w:rsidRDefault="0025679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Times">
    <w:panose1 w:val="02020603050405020304"/>
    <w:charset w:val="00"/>
    <w:family w:val="roman"/>
    <w:pitch w:val="variable"/>
    <w:sig w:usb0="E0002EFF" w:usb1="C000785B" w:usb2="00000009" w:usb3="00000000" w:csb0="000001FF" w:csb1="00000000"/>
  </w:font>
  <w:font w:name="Courier">
    <w:altName w:val="Courier New"/>
    <w:panose1 w:val="02070409020205020404"/>
    <w:charset w:val="00"/>
    <w:family w:val="auto"/>
    <w:pitch w:val="default"/>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D15737" w14:textId="3AD711F5" w:rsidR="0048593E" w:rsidRDefault="00000000">
    <w:pPr>
      <w:pBdr>
        <w:top w:val="single" w:sz="4" w:space="1" w:color="000000"/>
        <w:left w:val="nil"/>
        <w:bottom w:val="nil"/>
        <w:right w:val="nil"/>
        <w:between w:val="nil"/>
      </w:pBdr>
      <w:tabs>
        <w:tab w:val="center" w:pos="4320"/>
        <w:tab w:val="right" w:pos="8640"/>
      </w:tabs>
      <w:jc w:val="center"/>
      <w:rPr>
        <w:color w:val="000000"/>
        <w:sz w:val="18"/>
        <w:szCs w:val="18"/>
      </w:rPr>
      <w:pPrChange w:id="1081" w:author="Sophie Bur" w:date="2024-03-19T11:59:00Z">
        <w:pPr>
          <w:pBdr>
            <w:top w:val="single" w:sz="4" w:space="1" w:color="000000"/>
            <w:left w:val="nil"/>
            <w:bottom w:val="nil"/>
            <w:right w:val="nil"/>
            <w:between w:val="nil"/>
          </w:pBdr>
          <w:tabs>
            <w:tab w:val="center" w:pos="4320"/>
            <w:tab w:val="right" w:pos="8640"/>
          </w:tabs>
        </w:pPr>
      </w:pPrChange>
    </w:pPr>
    <w:del w:id="1082" w:author="Sophie Bur" w:date="2024-03-19T11:59:00Z">
      <w:r>
        <w:rPr>
          <w:i/>
          <w:color w:val="000000"/>
          <w:sz w:val="18"/>
          <w:szCs w:val="18"/>
        </w:rPr>
        <w:delText>Science Advances</w:delText>
      </w:r>
      <w:r>
        <w:rPr>
          <w:color w:val="000000"/>
          <w:sz w:val="18"/>
          <w:szCs w:val="18"/>
        </w:rPr>
        <w:delText xml:space="preserve">                                               Manuscript Template                                                                           Page </w:delText>
      </w:r>
    </w:del>
    <w:ins w:id="1083" w:author="Sophie Bur" w:date="2024-03-19T11:59:00Z">
      <w:r>
        <w:rPr>
          <w:color w:val="000000"/>
          <w:sz w:val="18"/>
          <w:szCs w:val="18"/>
        </w:rPr>
        <w:t xml:space="preserve">Page </w:t>
      </w:r>
    </w:ins>
    <w:r>
      <w:rPr>
        <w:b/>
        <w:color w:val="000000"/>
        <w:sz w:val="18"/>
        <w:szCs w:val="18"/>
      </w:rPr>
      <w:fldChar w:fldCharType="begin"/>
    </w:r>
    <w:r>
      <w:rPr>
        <w:b/>
        <w:color w:val="000000"/>
        <w:sz w:val="18"/>
        <w:szCs w:val="18"/>
      </w:rPr>
      <w:instrText>PAGE</w:instrText>
    </w:r>
    <w:r>
      <w:rPr>
        <w:b/>
        <w:color w:val="000000"/>
        <w:sz w:val="18"/>
        <w:szCs w:val="18"/>
      </w:rPr>
      <w:fldChar w:fldCharType="separate"/>
    </w:r>
    <w:r w:rsidR="007F7601">
      <w:rPr>
        <w:b/>
        <w:noProof/>
        <w:color w:val="000000"/>
        <w:sz w:val="18"/>
        <w:szCs w:val="18"/>
      </w:rPr>
      <w:t>1</w:t>
    </w:r>
    <w:r>
      <w:rPr>
        <w:b/>
        <w:color w:val="000000"/>
        <w:sz w:val="18"/>
        <w:szCs w:val="18"/>
      </w:rPr>
      <w:fldChar w:fldCharType="end"/>
    </w:r>
    <w:r>
      <w:rPr>
        <w:color w:val="000000"/>
        <w:sz w:val="18"/>
        <w:szCs w:val="18"/>
      </w:rPr>
      <w:t xml:space="preserve"> of </w:t>
    </w:r>
    <w:r>
      <w:rPr>
        <w:b/>
        <w:color w:val="000000"/>
        <w:sz w:val="18"/>
        <w:szCs w:val="18"/>
      </w:rPr>
      <w:fldChar w:fldCharType="begin"/>
    </w:r>
    <w:r>
      <w:rPr>
        <w:b/>
        <w:color w:val="000000"/>
        <w:sz w:val="18"/>
        <w:szCs w:val="18"/>
      </w:rPr>
      <w:instrText>NUMPAGES</w:instrText>
    </w:r>
    <w:r>
      <w:rPr>
        <w:b/>
        <w:color w:val="000000"/>
        <w:sz w:val="18"/>
        <w:szCs w:val="18"/>
      </w:rPr>
      <w:fldChar w:fldCharType="separate"/>
    </w:r>
    <w:del w:id="1084" w:author="Sophie Bur" w:date="2024-03-19T11:59:00Z">
      <w:r w:rsidR="00F0048A">
        <w:rPr>
          <w:b/>
          <w:noProof/>
          <w:color w:val="000000"/>
          <w:sz w:val="18"/>
          <w:szCs w:val="18"/>
        </w:rPr>
        <w:delText>3</w:delText>
      </w:r>
    </w:del>
    <w:ins w:id="1085" w:author="Sophie Bur" w:date="2024-03-19T11:59:00Z">
      <w:r w:rsidR="007F7601">
        <w:rPr>
          <w:b/>
          <w:noProof/>
          <w:color w:val="000000"/>
          <w:sz w:val="18"/>
          <w:szCs w:val="18"/>
        </w:rPr>
        <w:t>2</w:t>
      </w:r>
    </w:ins>
    <w:r>
      <w:rPr>
        <w:b/>
        <w:color w:val="000000"/>
        <w:sz w:val="18"/>
        <w:szCs w:val="18"/>
      </w:rPr>
      <w:fldChar w:fldCharType="end"/>
    </w:r>
  </w:p>
  <w:p w14:paraId="610B85A3" w14:textId="77777777" w:rsidR="0048593E" w:rsidRDefault="0048593E">
    <w:pPr>
      <w:pBdr>
        <w:top w:val="nil"/>
        <w:left w:val="nil"/>
        <w:bottom w:val="nil"/>
        <w:right w:val="nil"/>
        <w:between w:val="nil"/>
      </w:pBdr>
      <w:tabs>
        <w:tab w:val="center" w:pos="4320"/>
        <w:tab w:val="right" w:pos="8640"/>
      </w:tabs>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387EB6" w14:textId="0254F3A7" w:rsidR="0048593E" w:rsidRDefault="00000000">
    <w:pPr>
      <w:pBdr>
        <w:top w:val="single" w:sz="4" w:space="1" w:color="000000"/>
        <w:left w:val="nil"/>
        <w:bottom w:val="nil"/>
        <w:right w:val="nil"/>
        <w:between w:val="nil"/>
      </w:pBdr>
      <w:tabs>
        <w:tab w:val="center" w:pos="4320"/>
        <w:tab w:val="right" w:pos="8640"/>
      </w:tabs>
      <w:rPr>
        <w:color w:val="000000"/>
        <w:sz w:val="18"/>
        <w:szCs w:val="18"/>
      </w:rPr>
    </w:pPr>
    <w:r>
      <w:rPr>
        <w:i/>
        <w:color w:val="000000"/>
        <w:sz w:val="18"/>
        <w:szCs w:val="18"/>
      </w:rPr>
      <w:t>Science Advances</w:t>
    </w:r>
    <w:r>
      <w:rPr>
        <w:color w:val="000000"/>
        <w:sz w:val="18"/>
        <w:szCs w:val="18"/>
      </w:rPr>
      <w:t xml:space="preserve">                              </w:t>
    </w:r>
    <w:del w:id="1086" w:author="Sophie Bur" w:date="2024-03-19T11:59:00Z">
      <w:r>
        <w:rPr>
          <w:color w:val="000000"/>
          <w:sz w:val="18"/>
          <w:szCs w:val="18"/>
        </w:rPr>
        <w:delText xml:space="preserve">                 Manuscript Template</w:delText>
      </w:r>
    </w:del>
    <w:r>
      <w:rPr>
        <w:color w:val="000000"/>
        <w:sz w:val="18"/>
        <w:szCs w:val="18"/>
      </w:rPr>
      <w:t xml:space="preserve">                                                                                           Page </w:t>
    </w:r>
    <w:r>
      <w:rPr>
        <w:b/>
        <w:color w:val="000000"/>
        <w:sz w:val="18"/>
        <w:szCs w:val="18"/>
      </w:rPr>
      <w:fldChar w:fldCharType="begin"/>
    </w:r>
    <w:r>
      <w:rPr>
        <w:b/>
        <w:color w:val="000000"/>
        <w:sz w:val="18"/>
        <w:szCs w:val="18"/>
      </w:rPr>
      <w:instrText>PAGE</w:instrText>
    </w:r>
    <w:r>
      <w:rPr>
        <w:b/>
        <w:color w:val="000000"/>
        <w:sz w:val="18"/>
        <w:szCs w:val="18"/>
      </w:rPr>
      <w:fldChar w:fldCharType="separate"/>
    </w:r>
    <w:r w:rsidR="004E1622">
      <w:rPr>
        <w:b/>
        <w:noProof/>
        <w:color w:val="000000"/>
        <w:sz w:val="18"/>
        <w:szCs w:val="18"/>
      </w:rPr>
      <w:t>1</w:t>
    </w:r>
    <w:r>
      <w:rPr>
        <w:b/>
        <w:color w:val="000000"/>
        <w:sz w:val="18"/>
        <w:szCs w:val="18"/>
      </w:rPr>
      <w:fldChar w:fldCharType="end"/>
    </w:r>
    <w:r>
      <w:rPr>
        <w:color w:val="000000"/>
        <w:sz w:val="18"/>
        <w:szCs w:val="18"/>
      </w:rPr>
      <w:t xml:space="preserve"> of </w:t>
    </w:r>
    <w:r>
      <w:rPr>
        <w:b/>
        <w:color w:val="000000"/>
        <w:sz w:val="18"/>
        <w:szCs w:val="18"/>
      </w:rPr>
      <w:fldChar w:fldCharType="begin"/>
    </w:r>
    <w:r>
      <w:rPr>
        <w:b/>
        <w:color w:val="000000"/>
        <w:sz w:val="18"/>
        <w:szCs w:val="18"/>
      </w:rPr>
      <w:instrText>NUMPAGES</w:instrText>
    </w:r>
    <w:r>
      <w:rPr>
        <w:b/>
        <w:color w:val="000000"/>
        <w:sz w:val="18"/>
        <w:szCs w:val="18"/>
      </w:rPr>
      <w:fldChar w:fldCharType="separate"/>
    </w:r>
    <w:del w:id="1087" w:author="Sophie Bur" w:date="2024-03-19T11:59:00Z">
      <w:r w:rsidR="00F0048A">
        <w:rPr>
          <w:b/>
          <w:noProof/>
          <w:color w:val="000000"/>
          <w:sz w:val="18"/>
          <w:szCs w:val="18"/>
        </w:rPr>
        <w:delText>2</w:delText>
      </w:r>
    </w:del>
    <w:r>
      <w:rPr>
        <w:b/>
        <w:color w:val="000000"/>
        <w:sz w:val="18"/>
        <w:szCs w:val="18"/>
      </w:rPr>
      <w:fldChar w:fldCharType="end"/>
    </w:r>
  </w:p>
  <w:p w14:paraId="206200B5" w14:textId="77777777" w:rsidR="0048593E" w:rsidRDefault="0048593E">
    <w:pPr>
      <w:pBdr>
        <w:top w:val="nil"/>
        <w:left w:val="nil"/>
        <w:bottom w:val="nil"/>
        <w:right w:val="nil"/>
        <w:between w:val="nil"/>
      </w:pBdr>
      <w:tabs>
        <w:tab w:val="center" w:pos="4320"/>
        <w:tab w:val="right" w:pos="8640"/>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08F6D78" w14:textId="77777777" w:rsidR="0025679D" w:rsidRDefault="0025679D">
      <w:r>
        <w:separator/>
      </w:r>
    </w:p>
  </w:footnote>
  <w:footnote w:type="continuationSeparator" w:id="0">
    <w:p w14:paraId="5D5568E7" w14:textId="77777777" w:rsidR="0025679D" w:rsidRDefault="0025679D">
      <w:r>
        <w:continuationSeparator/>
      </w:r>
    </w:p>
  </w:footnote>
  <w:footnote w:type="continuationNotice" w:id="1">
    <w:p w14:paraId="78B73B4E" w14:textId="77777777" w:rsidR="0025679D" w:rsidRDefault="0025679D"/>
  </w:footnote>
  <w:footnote w:id="2">
    <w:p w14:paraId="1218F9C7" w14:textId="77777777" w:rsidR="0048593E" w:rsidRDefault="00000000">
      <w:ins w:id="768" w:author="Sophie Bur" w:date="2024-03-19T11:59:00Z">
        <w:r>
          <w:rPr>
            <w:vertAlign w:val="superscript"/>
          </w:rPr>
          <w:footnoteRef/>
        </w:r>
        <w:r>
          <w:t xml:space="preserve">Given the deeper model architecture, we opted for more training iterations than the 250K suggested as default by the DLC team. However, to assess our optimized performance by excluding possible overfitting artifacts we also provide a model at a checkpoint trained at 280K iterations on our </w:t>
        </w:r>
        <w:r>
          <w:fldChar w:fldCharType="begin"/>
        </w:r>
        <w:r>
          <w:instrText>HYPERLINK "https://github.com/WimPouw/AirSacTracker/tree/main/Toolkit/module_DLC%2B/DLC/trained_model_and_metainfo/dlc-models/iteration-0/Deep_AirSacTrackingV1Jan1-trainset95shuffle1/train" \h</w:instrText>
        </w:r>
        <w:r>
          <w:fldChar w:fldCharType="separate"/>
        </w:r>
        <w:r>
          <w:rPr>
            <w:u w:val="single"/>
          </w:rPr>
          <w:t>github</w:t>
        </w:r>
        <w:r>
          <w:rPr>
            <w:u w:val="single"/>
          </w:rPr>
          <w:fldChar w:fldCharType="end"/>
        </w:r>
        <w:r>
          <w:t>.</w:t>
        </w:r>
      </w:ins>
    </w:p>
  </w:footnote>
  <w:footnote w:id="3">
    <w:p w14:paraId="6332F572" w14:textId="77777777" w:rsidR="0048593E" w:rsidRDefault="00000000">
      <w:ins w:id="794" w:author="Sophie Bur" w:date="2024-03-19T11:59:00Z">
        <w:r>
          <w:rPr>
            <w:vertAlign w:val="superscript"/>
          </w:rPr>
          <w:footnoteRef/>
        </w:r>
        <w:r>
          <w:t xml:space="preserve"> Note that other models could be optimized for multi-animal tracking, which could further improve the tracking in our dataset provided.</w:t>
        </w:r>
      </w:ins>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1AD3E1" w14:textId="77777777" w:rsidR="004E1622" w:rsidRDefault="004E1622">
    <w:pPr>
      <w:pStyle w:val="Header"/>
      <w:pPrChange w:id="1080" w:author="Sophie Bur" w:date="2024-03-19T11:59:00Z">
        <w:pPr>
          <w:pStyle w:val="CommentText"/>
        </w:pPr>
      </w:pPrChang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DB91AF" w14:textId="77777777" w:rsidR="0048593E" w:rsidRDefault="00000000">
    <w:pPr>
      <w:pBdr>
        <w:top w:val="nil"/>
        <w:left w:val="nil"/>
        <w:bottom w:val="nil"/>
        <w:right w:val="nil"/>
        <w:between w:val="nil"/>
      </w:pBdr>
      <w:tabs>
        <w:tab w:val="center" w:pos="4320"/>
        <w:tab w:val="right" w:pos="8640"/>
      </w:tabs>
      <w:rPr>
        <w:color w:val="000000"/>
      </w:rPr>
    </w:pPr>
    <w:r>
      <w:rPr>
        <w:color w:val="000000"/>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1217A7"/>
    <w:multiLevelType w:val="multilevel"/>
    <w:tmpl w:val="0802A4B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440A7024"/>
    <w:multiLevelType w:val="multilevel"/>
    <w:tmpl w:val="AE0805A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585116863">
    <w:abstractNumId w:val="1"/>
  </w:num>
  <w:num w:numId="2" w16cid:durableId="1418937655">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Sophie Bur">
    <w15:presenceInfo w15:providerId="AD" w15:userId="S::Sophie.Bur@cmsa3.onmicrosoft.com::e1d30fbb-e85a-40c3-865b-ceefab65313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8593E"/>
    <w:rsid w:val="0025679D"/>
    <w:rsid w:val="0048593E"/>
    <w:rsid w:val="004E1622"/>
    <w:rsid w:val="0057074B"/>
    <w:rsid w:val="005C4E23"/>
    <w:rsid w:val="005D5CF1"/>
    <w:rsid w:val="007F7601"/>
    <w:rsid w:val="00AB5D16"/>
    <w:rsid w:val="00B028CC"/>
    <w:rsid w:val="00F0048A"/>
    <w:rsid w:val="00FE14A2"/>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4ACB0E"/>
  <w15:docId w15:val="{DEC03D16-16DF-4920-905E-C588AD405C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de-DE"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1"/>
    <w:tblPr>
      <w:tblStyleRowBandSize w:val="1"/>
      <w:tblStyleColBandSize w:val="1"/>
      <w:tblCellMar>
        <w:top w:w="100" w:type="dxa"/>
        <w:left w:w="100" w:type="dxa"/>
        <w:bottom w:w="100" w:type="dxa"/>
        <w:right w:w="100" w:type="dxa"/>
      </w:tblCellMar>
    </w:tblPr>
  </w:style>
  <w:style w:type="table" w:customStyle="1" w:styleId="a0">
    <w:basedOn w:val="TableNormal1"/>
    <w:tblPr>
      <w:tblStyleRowBandSize w:val="1"/>
      <w:tblStyleColBandSize w:val="1"/>
      <w:tblCellMar>
        <w:top w:w="100" w:type="dxa"/>
        <w:left w:w="100" w:type="dxa"/>
        <w:bottom w:w="100" w:type="dxa"/>
        <w:right w:w="100" w:type="dxa"/>
      </w:tblCellMar>
    </w:tblPr>
  </w:style>
  <w:style w:type="table" w:customStyle="1" w:styleId="a1">
    <w:basedOn w:val="TableNormal1"/>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style>
  <w:style w:type="character" w:customStyle="1" w:styleId="CommentTextChar">
    <w:name w:val="Comment Text Char"/>
    <w:basedOn w:val="DefaultParagraphFont"/>
    <w:link w:val="CommentText"/>
    <w:uiPriority w:val="99"/>
    <w:semiHidden/>
  </w:style>
  <w:style w:type="character" w:styleId="CommentReference">
    <w:name w:val="annotation reference"/>
    <w:basedOn w:val="DefaultParagraphFont"/>
    <w:uiPriority w:val="99"/>
    <w:semiHidden/>
    <w:unhideWhenUsed/>
    <w:rPr>
      <w:sz w:val="16"/>
      <w:szCs w:val="16"/>
    </w:rPr>
  </w:style>
  <w:style w:type="character" w:styleId="LineNumber">
    <w:name w:val="line number"/>
    <w:basedOn w:val="DefaultParagraphFont"/>
    <w:uiPriority w:val="99"/>
    <w:semiHidden/>
    <w:unhideWhenUsed/>
    <w:rsid w:val="007F7601"/>
  </w:style>
  <w:style w:type="paragraph" w:styleId="Header">
    <w:name w:val="header"/>
    <w:basedOn w:val="Normal"/>
    <w:link w:val="HeaderChar"/>
    <w:uiPriority w:val="99"/>
    <w:unhideWhenUsed/>
    <w:rsid w:val="004E1622"/>
    <w:pPr>
      <w:tabs>
        <w:tab w:val="center" w:pos="4536"/>
        <w:tab w:val="right" w:pos="9072"/>
      </w:tabs>
    </w:pPr>
  </w:style>
  <w:style w:type="character" w:customStyle="1" w:styleId="HeaderChar">
    <w:name w:val="Header Char"/>
    <w:basedOn w:val="DefaultParagraphFont"/>
    <w:link w:val="Header"/>
    <w:uiPriority w:val="99"/>
    <w:rsid w:val="004E1622"/>
  </w:style>
  <w:style w:type="paragraph" w:styleId="Revision">
    <w:name w:val="Revision"/>
    <w:hidden/>
    <w:uiPriority w:val="99"/>
    <w:semiHidden/>
    <w:rsid w:val="004E162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2.jpg"/><Relationship Id="rId13" Type="http://schemas.openxmlformats.org/officeDocument/2006/relationships/image" Target="media/image7.jpg"/><Relationship Id="rId18" Type="http://schemas.openxmlformats.org/officeDocument/2006/relationships/image" Target="media/image12.png"/><Relationship Id="rId26" Type="http://schemas.openxmlformats.org/officeDocument/2006/relationships/image" Target="media/image16.png"/><Relationship Id="rId3" Type="http://schemas.openxmlformats.org/officeDocument/2006/relationships/settings" Target="settings.xml"/><Relationship Id="rId21" Type="http://schemas.openxmlformats.org/officeDocument/2006/relationships/footer" Target="footer1.xml"/><Relationship Id="rId7" Type="http://schemas.openxmlformats.org/officeDocument/2006/relationships/image" Target="media/image1.png"/><Relationship Id="rId12" Type="http://schemas.openxmlformats.org/officeDocument/2006/relationships/image" Target="media/image6.jpg"/><Relationship Id="rId17" Type="http://schemas.openxmlformats.org/officeDocument/2006/relationships/image" Target="media/image11.png"/><Relationship Id="rId25" Type="http://schemas.openxmlformats.org/officeDocument/2006/relationships/image" Target="media/image15.png"/><Relationship Id="rId2" Type="http://schemas.openxmlformats.org/officeDocument/2006/relationships/styles" Target="styles.xml"/><Relationship Id="rId16" Type="http://schemas.openxmlformats.org/officeDocument/2006/relationships/image" Target="media/image10.jpg"/><Relationship Id="rId20" Type="http://schemas.openxmlformats.org/officeDocument/2006/relationships/header" Target="header1.xml"/><Relationship Id="rId29" Type="http://schemas.microsoft.com/office/2011/relationships/people" Target="peop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g"/><Relationship Id="rId24" Type="http://schemas.openxmlformats.org/officeDocument/2006/relationships/image" Target="media/image14.png"/><Relationship Id="rId5" Type="http://schemas.openxmlformats.org/officeDocument/2006/relationships/footnotes" Target="footnotes.xml"/><Relationship Id="rId15" Type="http://schemas.openxmlformats.org/officeDocument/2006/relationships/image" Target="media/image9.jpg"/><Relationship Id="rId23" Type="http://schemas.openxmlformats.org/officeDocument/2006/relationships/footer" Target="footer2.xml"/><Relationship Id="rId28" Type="http://schemas.openxmlformats.org/officeDocument/2006/relationships/fontTable" Target="fontTable.xml"/><Relationship Id="rId10" Type="http://schemas.openxmlformats.org/officeDocument/2006/relationships/image" Target="media/image4.jpg"/><Relationship Id="rId19" Type="http://schemas.openxmlformats.org/officeDocument/2006/relationships/image" Target="media/image13.jp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header" Target="header2.xml"/><Relationship Id="rId27" Type="http://schemas.openxmlformats.org/officeDocument/2006/relationships/image" Target="media/image17.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45</Pages>
  <Words>18115</Words>
  <Characters>103258</Characters>
  <Application>Microsoft Office Word</Application>
  <DocSecurity>0</DocSecurity>
  <Lines>860</Lines>
  <Paragraphs>242</Paragraphs>
  <ScaleCrop>false</ScaleCrop>
  <Company/>
  <LinksUpToDate>false</LinksUpToDate>
  <CharactersWithSpaces>121131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Lara</dc:creator>
  <cp:lastModifiedBy>Pouw, W.T.J.L. (Wim)</cp:lastModifiedBy>
  <cp:revision>2</cp:revision>
  <dcterms:created xsi:type="dcterms:W3CDTF">2024-03-19T10:57:00Z</dcterms:created>
  <dcterms:modified xsi:type="dcterms:W3CDTF">2024-03-22T18:52:00Z</dcterms:modified>
</cp:coreProperties>
</file>